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7B1DB" w14:textId="77777777" w:rsidR="000E6216" w:rsidRDefault="00000000">
      <w:pPr>
        <w:pStyle w:val="Title"/>
      </w:pPr>
      <w:r>
        <w:t>Variation in use of East Asian Late Paleolithic weapons: A study of tip cross-sectional area of stemmed points from Korea</w:t>
      </w:r>
    </w:p>
    <w:p w14:paraId="68FEF4B9" w14:textId="77777777" w:rsidR="000E6216" w:rsidRDefault="00000000">
      <w:pPr>
        <w:pStyle w:val="Author"/>
      </w:pPr>
      <w:r>
        <w:t>Gayoung Park</w:t>
      </w:r>
      <w:r>
        <w:rPr>
          <w:vertAlign w:val="superscript"/>
        </w:rPr>
        <w:t>1,✉</w:t>
      </w:r>
      <w:r>
        <w:t>, Marlize Lombard</w:t>
      </w:r>
      <w:r>
        <w:rPr>
          <w:vertAlign w:val="superscript"/>
        </w:rPr>
        <w:t>2</w:t>
      </w:r>
      <w:r>
        <w:t xml:space="preserve">, </w:t>
      </w:r>
      <w:proofErr w:type="spellStart"/>
      <w:r>
        <w:t>Donghee</w:t>
      </w:r>
      <w:proofErr w:type="spellEnd"/>
      <w:r>
        <w:t xml:space="preserve"> Chong</w:t>
      </w:r>
      <w:r>
        <w:rPr>
          <w:vertAlign w:val="superscript"/>
        </w:rPr>
        <w:t>3</w:t>
      </w:r>
      <w:r>
        <w:t>, and Ben Marwick</w:t>
      </w:r>
      <w:r>
        <w:rPr>
          <w:vertAlign w:val="superscript"/>
        </w:rPr>
        <w:t>1</w:t>
      </w:r>
    </w:p>
    <w:p w14:paraId="17FF5911" w14:textId="0A18771F" w:rsidR="000E6216" w:rsidRDefault="00000000">
      <w:pPr>
        <w:pStyle w:val="Date"/>
      </w:pPr>
      <w:del w:id="0" w:author="Gayoung Park" w:date="2023-09-26T15:37:00Z">
        <w:r w:rsidDel="00286364">
          <w:delText>May 18</w:delText>
        </w:r>
      </w:del>
      <w:ins w:id="1" w:author="Gayoung Park" w:date="2023-09-26T15:37:00Z">
        <w:r w:rsidR="00286364">
          <w:t>Sep 2</w:t>
        </w:r>
      </w:ins>
      <w:ins w:id="2" w:author="Gayoung Park" w:date="2023-09-29T15:58:00Z">
        <w:r w:rsidR="00380AA1">
          <w:t>9</w:t>
        </w:r>
      </w:ins>
      <w:r>
        <w:t>, 2023</w:t>
      </w:r>
    </w:p>
    <w:p w14:paraId="1FEC19F8" w14:textId="3CA07F88" w:rsidR="00353B97" w:rsidRDefault="00353B97" w:rsidP="00353B97">
      <w:pPr>
        <w:pStyle w:val="Heading1"/>
      </w:pPr>
      <w:r>
        <w:t>Abstract</w:t>
      </w:r>
    </w:p>
    <w:p w14:paraId="3A089E51" w14:textId="37E9D062" w:rsidR="000E6216" w:rsidRDefault="00000000">
      <w:pPr>
        <w:pStyle w:val="Abstract"/>
      </w:pPr>
      <w:r>
        <w:t xml:space="preserve">The transition from the Early to Late Paleolithic in Korea is characterized by the introduction of blade technology, stemmed points, end scrapers, burins, </w:t>
      </w:r>
      <w:proofErr w:type="spellStart"/>
      <w:r>
        <w:t>denticulates</w:t>
      </w:r>
      <w:proofErr w:type="spellEnd"/>
      <w:r>
        <w:t>,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w:t>
      </w:r>
      <w:ins w:id="3" w:author="Gayoung Park" w:date="2023-09-26T18:22:00Z">
        <w:r w:rsidR="00393A5D">
          <w:t xml:space="preserve"> (approx.</w:t>
        </w:r>
      </w:ins>
      <w:ins w:id="4" w:author="Gayoung Park" w:date="2023-09-26T18:24:00Z">
        <w:r w:rsidR="00393A5D">
          <w:t xml:space="preserve"> </w:t>
        </w:r>
      </w:ins>
      <w:ins w:id="5" w:author="Gayoung Park" w:date="2023-09-26T18:22:00Z">
        <w:r w:rsidR="00393A5D">
          <w:t>40~12 ka)</w:t>
        </w:r>
      </w:ins>
      <w:r>
        <w:t>.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w:t>
      </w:r>
    </w:p>
    <w:p w14:paraId="77AE6BA7" w14:textId="2646D81F" w:rsidR="000E6216" w:rsidRDefault="00000000">
      <w:pPr>
        <w:pStyle w:val="FirstParagraph"/>
      </w:pPr>
      <w:r>
        <w:rPr>
          <w:vertAlign w:val="superscript"/>
        </w:rPr>
        <w:t>1</w:t>
      </w:r>
      <w:r>
        <w:t xml:space="preserve"> University of Washington</w:t>
      </w:r>
      <w:ins w:id="6" w:author="Gayoung Park" w:date="2023-10-02T19:49:00Z">
        <w:r w:rsidR="004B505F">
          <w:t>,</w:t>
        </w:r>
        <w:r w:rsidR="004B505F">
          <w:rPr>
            <w:rFonts w:hint="eastAsia"/>
            <w:lang w:eastAsia="ko-KR"/>
          </w:rPr>
          <w:t xml:space="preserve"> </w:t>
        </w:r>
        <w:r w:rsidR="004B505F">
          <w:rPr>
            <w:lang w:eastAsia="ko-KR"/>
          </w:rPr>
          <w:t xml:space="preserve">Seattle, </w:t>
        </w:r>
      </w:ins>
      <w:ins w:id="7" w:author="Gayoung Park" w:date="2023-10-02T19:50:00Z">
        <w:r w:rsidR="004B505F">
          <w:rPr>
            <w:lang w:eastAsia="ko-KR"/>
          </w:rPr>
          <w:t>USA</w:t>
        </w:r>
      </w:ins>
      <w:r>
        <w:br/>
      </w:r>
      <w:r>
        <w:rPr>
          <w:vertAlign w:val="superscript"/>
        </w:rPr>
        <w:t>2</w:t>
      </w:r>
      <w:r>
        <w:t xml:space="preserve"> University of Johannesburg</w:t>
      </w:r>
      <w:ins w:id="8" w:author="Gayoung Park" w:date="2023-10-02T19:50:00Z">
        <w:r w:rsidR="004B505F">
          <w:t>, Johannesburg, South Africa</w:t>
        </w:r>
      </w:ins>
      <w:r>
        <w:br/>
      </w:r>
      <w:r>
        <w:rPr>
          <w:vertAlign w:val="superscript"/>
        </w:rPr>
        <w:t>3</w:t>
      </w:r>
      <w:r>
        <w:t xml:space="preserve"> </w:t>
      </w:r>
      <w:del w:id="9" w:author="Gayoung Park" w:date="2023-09-26T15:37:00Z">
        <w:r w:rsidDel="00286364">
          <w:delText>Kyung Hee University</w:delText>
        </w:r>
      </w:del>
      <w:ins w:id="10" w:author="Gayoung Park" w:date="2023-09-26T15:37:00Z">
        <w:r w:rsidR="00286364">
          <w:t>Seoul National University</w:t>
        </w:r>
      </w:ins>
      <w:ins w:id="11" w:author="Gayoung Park" w:date="2023-10-02T19:50:00Z">
        <w:r w:rsidR="004B505F">
          <w:t xml:space="preserve">, Seoul, South </w:t>
        </w:r>
        <w:proofErr w:type="spellStart"/>
        <w:r w:rsidR="004B505F">
          <w:t>Korea</w:t>
        </w:r>
      </w:ins>
      <w:proofErr w:type="spellEnd"/>
    </w:p>
    <w:p w14:paraId="7964EAE3" w14:textId="77777777" w:rsidR="000E6216" w:rsidRDefault="00000000">
      <w:pPr>
        <w:pStyle w:val="BodyText"/>
      </w:pPr>
      <w:r>
        <w:rPr>
          <w:vertAlign w:val="superscript"/>
        </w:rPr>
        <w:t>✉</w:t>
      </w:r>
      <w:r>
        <w:t xml:space="preserve"> Correspondence: </w:t>
      </w:r>
      <w:hyperlink r:id="rId7">
        <w:r>
          <w:rPr>
            <w:rStyle w:val="Hyperlink"/>
          </w:rPr>
          <w:t>Gayoung Park &lt;gayoungp@uw.edu&gt;</w:t>
        </w:r>
      </w:hyperlink>
    </w:p>
    <w:p w14:paraId="2F94052B" w14:textId="77777777" w:rsidR="000E6216" w:rsidRDefault="00000000">
      <w:pPr>
        <w:pStyle w:val="Heading1"/>
      </w:pPr>
      <w:bookmarkStart w:id="12" w:name="introduction"/>
      <w:r>
        <w:t>Introduction</w:t>
      </w:r>
    </w:p>
    <w:p w14:paraId="5C972274" w14:textId="2066BF14" w:rsidR="000E6216" w:rsidRDefault="00000000">
      <w:pPr>
        <w:pStyle w:val="FirstParagraph"/>
      </w:pPr>
      <w:r>
        <w:t>The introduction of new stone artifact technologies marked a major transition in the Korean Paleolithic, from the Early (approx.</w:t>
      </w:r>
      <w:ins w:id="13" w:author="Gayoung Park" w:date="2023-09-26T18:24:00Z">
        <w:r w:rsidR="00393A5D">
          <w:t xml:space="preserve"> </w:t>
        </w:r>
      </w:ins>
      <w:r>
        <w:t>350~40 ka) to the Late Paleolithic periods (approx.</w:t>
      </w:r>
      <w:ins w:id="14" w:author="Gayoung Park" w:date="2023-09-26T18:24:00Z">
        <w:r w:rsidR="00393A5D">
          <w:t xml:space="preserve"> </w:t>
        </w:r>
      </w:ins>
      <w:r>
        <w:t xml:space="preserve">40~12 ka). The transition includes blade technology, stemmed points, end scrapers, burins, </w:t>
      </w:r>
      <w:proofErr w:type="spellStart"/>
      <w:r>
        <w:t>denticulates</w:t>
      </w:r>
      <w:proofErr w:type="spellEnd"/>
      <w:r>
        <w:t xml:space="preserve">, etc. (Bae et al., 2017; Bae, 2017; Lee et al., 2017; Nakazawa and Bae, 2018; </w:t>
      </w:r>
      <w:proofErr w:type="spellStart"/>
      <w:r>
        <w:t>Seong</w:t>
      </w:r>
      <w:proofErr w:type="spellEnd"/>
      <w:r>
        <w:t xml:space="preserve"> and Bae, 2016). Stemmed points are considered to be the first evidence of a suite of new technologies defining the Late Paleolithic period in this region </w:t>
      </w:r>
      <w:r>
        <w:lastRenderedPageBreak/>
        <w:t>(</w:t>
      </w:r>
      <w:proofErr w:type="spellStart"/>
      <w:r>
        <w:t>Seong</w:t>
      </w:r>
      <w:proofErr w:type="spellEnd"/>
      <w:r>
        <w:t xml:space="preserve">, 2008; </w:t>
      </w:r>
      <w:proofErr w:type="spellStart"/>
      <w:r>
        <w:t>Seong</w:t>
      </w:r>
      <w:proofErr w:type="spellEnd"/>
      <w:r>
        <w:t xml:space="preserve"> and Bae, 2016). This is related to the fact that stemmed points appear to originate from Korea and spread </w:t>
      </w:r>
      <w:del w:id="15" w:author="Gayoung Park" w:date="2023-09-27T13:33:00Z">
        <w:r w:rsidDel="006F315F">
          <w:delText>throughout Northeast Asia</w:delText>
        </w:r>
      </w:del>
      <w:ins w:id="16" w:author="Gayoung Park" w:date="2023-09-27T13:33:00Z">
        <w:r w:rsidR="006F315F">
          <w:t>from there</w:t>
        </w:r>
      </w:ins>
      <w:r>
        <w:t xml:space="preserve">, and they have a close association with mobility, site </w:t>
      </w:r>
      <w:del w:id="17" w:author="Gayoung Park" w:date="2023-09-27T13:42:00Z">
        <w:r w:rsidDel="00240220">
          <w:delText>formation</w:delText>
        </w:r>
      </w:del>
      <w:ins w:id="18" w:author="Gayoung Park" w:date="2023-09-27T13:42:00Z">
        <w:r w:rsidR="00240220">
          <w:t>function</w:t>
        </w:r>
      </w:ins>
      <w:r>
        <w:t>, and occupation diversity (Chong, 2021; O’Driscoll and Thompson, 2018; Park and Marwick, 2022). Despite the importance of stemmed points, only a few studies to date have examined their likely uses</w:t>
      </w:r>
      <w:ins w:id="19" w:author="Gayoung Park" w:date="2023-09-27T13:57:00Z">
        <w:r w:rsidR="003B3111">
          <w:t xml:space="preserve"> (</w:t>
        </w:r>
        <w:proofErr w:type="spellStart"/>
        <w:r w:rsidR="005F3534">
          <w:t>Ak</w:t>
        </w:r>
      </w:ins>
      <w:ins w:id="20" w:author="Gayoung Park" w:date="2023-09-27T13:58:00Z">
        <w:r w:rsidR="005F3534">
          <w:t>oshima</w:t>
        </w:r>
        <w:proofErr w:type="spellEnd"/>
        <w:r w:rsidR="005F3534">
          <w:t xml:space="preserve"> and Hong 2018; </w:t>
        </w:r>
      </w:ins>
      <w:ins w:id="21" w:author="Gayoung Park" w:date="2023-09-27T13:57:00Z">
        <w:r w:rsidR="005F3534">
          <w:t>Lee and Sano 2019</w:t>
        </w:r>
        <w:r w:rsidR="003B3111">
          <w:t>)</w:t>
        </w:r>
      </w:ins>
      <w:r>
        <w:t>. Previous work mostly discussed their origin, the chronology of the Korean Late Paleolithic, and their relationship with the Japanese archipelago (Chang, 2013; Chong, 2021</w:t>
      </w:r>
      <w:del w:id="22" w:author="Gayoung Park" w:date="2023-09-27T13:56:00Z">
        <w:r w:rsidDel="003B3111">
          <w:delText>; Lee and Sano, 2019;</w:delText>
        </w:r>
      </w:del>
      <w:ins w:id="23" w:author="Gayoung Park" w:date="2023-09-27T13:56:00Z">
        <w:r w:rsidR="003B3111">
          <w:t>;</w:t>
        </w:r>
      </w:ins>
      <w:r>
        <w:t xml:space="preserve"> Park, 2013</w:t>
      </w:r>
      <w:ins w:id="24" w:author="Gayoung Park" w:date="2023-09-27T14:15:00Z">
        <w:r w:rsidR="00943EBF">
          <w:t xml:space="preserve">; </w:t>
        </w:r>
        <w:proofErr w:type="spellStart"/>
        <w:r w:rsidR="00943EBF">
          <w:t>Morisaki</w:t>
        </w:r>
        <w:proofErr w:type="spellEnd"/>
        <w:r w:rsidR="00943EBF">
          <w:t xml:space="preserve"> et al. 2022</w:t>
        </w:r>
      </w:ins>
      <w:r>
        <w:t>).</w:t>
      </w:r>
    </w:p>
    <w:p w14:paraId="2D11A232" w14:textId="5C293711" w:rsidR="000E6216" w:rsidRDefault="00000000">
      <w:pPr>
        <w:pStyle w:val="BodyText"/>
      </w:pPr>
      <w:r>
        <w:t>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 (Lombard, 2021). We then explore the relationship between the TCSA range and raw materials, artifact size and discard location, and how these changed over time</w:t>
      </w:r>
      <w:ins w:id="25" w:author="Gayoung Park" w:date="2023-09-26T18:27:00Z">
        <w:r w:rsidR="00393A5D">
          <w:t xml:space="preserve"> </w:t>
        </w:r>
      </w:ins>
      <w:r>
        <w:t>in Korea</w:t>
      </w:r>
      <w:ins w:id="26" w:author="Gayoung Park" w:date="2023-09-26T18:26:00Z">
        <w:r w:rsidR="00393A5D">
          <w:t xml:space="preserve"> </w:t>
        </w:r>
      </w:ins>
      <w:ins w:id="27" w:author="Gayoung Park" w:date="2023-09-26T18:27:00Z">
        <w:r w:rsidR="00393A5D">
          <w:t>around 40~12 ka</w:t>
        </w:r>
      </w:ins>
      <w:r>
        <w:t>.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p w14:paraId="18881AC7" w14:textId="77777777" w:rsidR="000E6216" w:rsidRDefault="00000000">
      <w:pPr>
        <w:pStyle w:val="Heading2"/>
      </w:pPr>
      <w:bookmarkStart w:id="28" w:name="stemmed-points-in-korea-and-east-asia"/>
      <w:r>
        <w:t>Stemmed Points in Korea and East Asia</w:t>
      </w:r>
    </w:p>
    <w:p w14:paraId="38780A20" w14:textId="77777777" w:rsidR="000E6216" w:rsidRDefault="00000000">
      <w:pPr>
        <w:pStyle w:val="FirstParagraph"/>
      </w:pPr>
      <w:r>
        <w:t>Stemmed points (</w:t>
      </w:r>
      <w:proofErr w:type="spellStart"/>
      <w:r>
        <w:t>Sumbejjirugae</w:t>
      </w:r>
      <w:proofErr w:type="spellEnd"/>
      <w:r>
        <w:t xml:space="preserve"> in Korean) are projectile points made on an elongated blade-like flake or blade with two parallel facets and a single or two ridges that converge to form an inverted “Y” (Pratt et al., 2020) (</w:t>
      </w:r>
      <w:hyperlink w:anchor="fig-sp-hand-made">
        <w:r>
          <w:rPr>
            <w:rStyle w:val="Hyperlink"/>
          </w:rPr>
          <w:t>Figure 1</w:t>
        </w:r>
      </w:hyperlink>
      <w:r>
        <w:t>). Slight retouch is typically performed on the distal end to shape an acute tip and on the proximal end to make a stem, which connects to a wooden shaft. Elsewhere in the world these types of artifacts are often called “tanged points”, but we prefer “stemmed points” to distinguish them from Bronze Age stone projectile points known as “tanged points” in Korea (Park and Marwick, 2022). Understanding the appearance of stemmed points is relevant to general questions about the direction of projectile technology, the technological transition into the Late Paleolithic, and relationships between Korea and adjacent regions in East Asia, such as Japan.</w:t>
      </w:r>
    </w:p>
    <w:p w14:paraId="7029528D" w14:textId="77777777" w:rsidR="000E6216" w:rsidRDefault="00000000">
      <w:pPr>
        <w:pStyle w:val="BodyText"/>
      </w:pPr>
      <w:r>
        <w:t>Stemmed points are the first composite tools in the Korean Paleolithic. They require two different parts to form one complete tool: a stone point and a shaft, presumably made out of wood (</w:t>
      </w:r>
      <w:proofErr w:type="spellStart"/>
      <w:r>
        <w:t>Seong</w:t>
      </w:r>
      <w:proofErr w:type="spellEnd"/>
      <w:r>
        <w:t>, 2008). Using blades as the blank for the point enables mass production of this composite tool and its shape can become more standardized (Lee, 2015; Park and Marwick, 2022). Therefore, as O’Driscoll and Thompson (2018) claimed, understanding the emergence of projectile technology provides insights into greater cultural, evolutionary, and behavioral cognitive flexibility.</w:t>
      </w:r>
    </w:p>
    <w:p w14:paraId="7C50DEC2" w14:textId="0554DF0F" w:rsidR="000E6216" w:rsidRDefault="00000000">
      <w:pPr>
        <w:pStyle w:val="BodyText"/>
      </w:pPr>
      <w:r>
        <w:lastRenderedPageBreak/>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 ‘Middle’ Paleolithic in Korea (Bae, 2017; Bae, 2010; Norton and </w:t>
      </w:r>
      <w:proofErr w:type="spellStart"/>
      <w:r>
        <w:t>Jin</w:t>
      </w:r>
      <w:proofErr w:type="spellEnd"/>
      <w:r>
        <w:t xml:space="preserve">, 2009; </w:t>
      </w:r>
      <w:proofErr w:type="spellStart"/>
      <w:r>
        <w:t>Seong</w:t>
      </w:r>
      <w:proofErr w:type="spellEnd"/>
      <w:r>
        <w:t xml:space="preserve"> and Bae, 2016). The debate around the origin of stemmed points can be summarized into two competing models (Bae et al., 2013; Lee, 2016) : (1) a ‘heterogenic’ migration (Bae, 2010), and (2) an </w:t>
      </w:r>
      <w:r>
        <w:rPr>
          <w:i/>
          <w:iCs/>
        </w:rPr>
        <w:t>in situ</w:t>
      </w:r>
      <w:r>
        <w:t xml:space="preserve"> evolution model (</w:t>
      </w:r>
      <w:proofErr w:type="spellStart"/>
      <w:r>
        <w:t>Seong</w:t>
      </w:r>
      <w:proofErr w:type="spellEnd"/>
      <w:r>
        <w:t xml:space="preserve">, 2006). The migration model claims that the new blade industry - including stemmed points - and the earlier coarse flake tradition - including large cores, polyhedrons, choppers, and even </w:t>
      </w:r>
      <w:proofErr w:type="spellStart"/>
      <w:r>
        <w:t>handaxes</w:t>
      </w:r>
      <w:proofErr w:type="spellEnd"/>
      <w:r>
        <w:t xml:space="preserve"> - came from different origins.</w:t>
      </w:r>
      <w:ins w:id="29" w:author="Gayoung Park" w:date="2023-09-26T22:04:00Z">
        <w:r w:rsidR="00157689">
          <w:t xml:space="preserve"> The new technology introduced from</w:t>
        </w:r>
      </w:ins>
      <w:del w:id="30" w:author="Gayoung Park" w:date="2023-09-26T22:04:00Z">
        <w:r w:rsidDel="00157689">
          <w:delText xml:space="preserve"> </w:delText>
        </w:r>
      </w:del>
      <w:del w:id="31" w:author="Gayoung Park" w:date="2023-09-26T22:03:00Z">
        <w:r w:rsidDel="00157689">
          <w:delText>These are</w:delText>
        </w:r>
      </w:del>
      <w:r>
        <w:t xml:space="preserve"> (1) a Northern route: Siberia, Mongolia, or other regions of northeast China, </w:t>
      </w:r>
      <w:del w:id="32" w:author="Gayoung Park" w:date="2023-09-26T22:05:00Z">
        <w:r w:rsidDel="00157689">
          <w:delText>and</w:delText>
        </w:r>
      </w:del>
      <w:ins w:id="33" w:author="Gayoung Park" w:date="2023-09-26T22:05:00Z">
        <w:r w:rsidR="00157689">
          <w:t>while the flake tools came through</w:t>
        </w:r>
      </w:ins>
      <w:r>
        <w:t xml:space="preserve"> (2) a Southern route: southern China</w:t>
      </w:r>
      <w:ins w:id="34" w:author="Gayoung Park" w:date="2023-09-26T22:05:00Z">
        <w:r w:rsidR="00157689">
          <w:t>,</w:t>
        </w:r>
      </w:ins>
      <w:del w:id="35" w:author="Gayoung Park" w:date="2023-09-26T22:05:00Z">
        <w:r w:rsidDel="00157689">
          <w:delText>)</w:delText>
        </w:r>
      </w:del>
      <w:r>
        <w:t xml:space="preserve"> as the result of a continuing influx of modern human migration from two routes.</w:t>
      </w:r>
    </w:p>
    <w:p w14:paraId="457EBC47" w14:textId="12F147F7" w:rsidR="000E6216" w:rsidRDefault="00000000">
      <w:pPr>
        <w:pStyle w:val="BodyText"/>
      </w:pPr>
      <w:r>
        <w:t xml:space="preserve">The </w:t>
      </w:r>
      <w:r>
        <w:rPr>
          <w:i/>
          <w:iCs/>
        </w:rPr>
        <w:t>in situ</w:t>
      </w:r>
      <w:r>
        <w:t xml:space="preserve"> model argues that stemmed points and other Late Paleolithic technologies, such as blade industries, autonomously emerged in the south of the Korean peninsula, with no apparent external influence. The difference between the two models comes from how they </w:t>
      </w:r>
      <w:del w:id="36" w:author="Gayoung Park" w:date="2023-09-26T22:05:00Z">
        <w:r w:rsidDel="00157689">
          <w:delText xml:space="preserve">explain </w:delText>
        </w:r>
      </w:del>
      <w:ins w:id="37" w:author="Gayoung Park" w:date="2023-09-26T22:05:00Z">
        <w:r w:rsidR="00157689">
          <w:t>recogni</w:t>
        </w:r>
      </w:ins>
      <w:ins w:id="38" w:author="Gayoung Park" w:date="2023-09-26T22:06:00Z">
        <w:r w:rsidR="00157689">
          <w:t>ze</w:t>
        </w:r>
      </w:ins>
      <w:ins w:id="39" w:author="Gayoung Park" w:date="2023-09-26T22:05:00Z">
        <w:r w:rsidR="00157689">
          <w:t xml:space="preserve"> </w:t>
        </w:r>
      </w:ins>
      <w:r>
        <w:t xml:space="preserve">a few early sites and stemmed points made out of flakes. The </w:t>
      </w:r>
      <w:r>
        <w:rPr>
          <w:i/>
          <w:iCs/>
        </w:rPr>
        <w:t>in situ</w:t>
      </w:r>
      <w:r>
        <w:t xml:space="preserve"> model argues that stemmed points appeared before blades, and identifies early sites such as </w:t>
      </w:r>
      <w:proofErr w:type="spellStart"/>
      <w:r>
        <w:t>Bonggok</w:t>
      </w:r>
      <w:proofErr w:type="spellEnd"/>
      <w:r>
        <w:t xml:space="preserve">, </w:t>
      </w:r>
      <w:proofErr w:type="spellStart"/>
      <w:r>
        <w:t>Songamri</w:t>
      </w:r>
      <w:proofErr w:type="spellEnd"/>
      <w:r>
        <w:t xml:space="preserve">, </w:t>
      </w:r>
      <w:proofErr w:type="spellStart"/>
      <w:r>
        <w:t>Yonghodong</w:t>
      </w:r>
      <w:proofErr w:type="spellEnd"/>
      <w:r>
        <w:t xml:space="preserve">, and </w:t>
      </w:r>
      <w:proofErr w:type="spellStart"/>
      <w:r>
        <w:t>Hwadaeri</w:t>
      </w:r>
      <w:proofErr w:type="spellEnd"/>
      <w:r>
        <w:t xml:space="preserve"> as evidence that the Korean Late Paleolithic began with the emergence of stemmed points</w:t>
      </w:r>
      <w:ins w:id="40" w:author="Gayoung Park" w:date="2023-09-26T22:11:00Z">
        <w:r w:rsidR="00157689">
          <w:t xml:space="preserve"> and gradually transitioned to </w:t>
        </w:r>
      </w:ins>
      <w:ins w:id="41" w:author="Gayoung Park" w:date="2023-09-26T22:12:00Z">
        <w:r w:rsidR="00157689">
          <w:t xml:space="preserve">the </w:t>
        </w:r>
      </w:ins>
      <w:ins w:id="42" w:author="Gayoung Park" w:date="2023-09-26T22:11:00Z">
        <w:r w:rsidR="00157689">
          <w:t>blade industry</w:t>
        </w:r>
      </w:ins>
      <w:r>
        <w:t>. In contrast, the migration model contends that the Late Paleolithic began with the introduction and widespread use of blade technology similar to the traditional definition of the Late or Upper Paleolithic in Europe and the Later Stone Age in Africa</w:t>
      </w:r>
      <w:ins w:id="43" w:author="Gayoung Park" w:date="2023-09-26T22:08:00Z">
        <w:r w:rsidR="00157689">
          <w:t xml:space="preserve">. This model does not </w:t>
        </w:r>
      </w:ins>
      <w:ins w:id="44" w:author="Gayoung Park" w:date="2023-09-26T22:10:00Z">
        <w:r w:rsidR="00157689">
          <w:t>classify</w:t>
        </w:r>
      </w:ins>
      <w:del w:id="45" w:author="Gayoung Park" w:date="2023-09-26T22:08:00Z">
        <w:r w:rsidDel="00157689">
          <w:delText>,</w:delText>
        </w:r>
      </w:del>
      <w:r>
        <w:t xml:space="preserve"> </w:t>
      </w:r>
      <w:del w:id="46" w:author="Gayoung Park" w:date="2023-09-26T22:08:00Z">
        <w:r w:rsidDel="00157689">
          <w:delText xml:space="preserve">without counting </w:delText>
        </w:r>
      </w:del>
      <w:r>
        <w:t>the stemmed points made out of non-blade materials</w:t>
      </w:r>
      <w:ins w:id="47" w:author="Gayoung Park" w:date="2023-09-26T22:07:00Z">
        <w:r w:rsidR="00157689">
          <w:t xml:space="preserve"> as </w:t>
        </w:r>
      </w:ins>
      <w:ins w:id="48" w:author="Gayoung Park" w:date="2023-09-26T22:10:00Z">
        <w:r w:rsidR="00157689">
          <w:t>authentic</w:t>
        </w:r>
      </w:ins>
      <w:ins w:id="49" w:author="Gayoung Park" w:date="2023-09-26T22:07:00Z">
        <w:r w:rsidR="00157689">
          <w:t xml:space="preserve"> stemmed points</w:t>
        </w:r>
      </w:ins>
      <w:ins w:id="50" w:author="Gayoung Park" w:date="2023-09-26T22:10:00Z">
        <w:r w:rsidR="00157689">
          <w:t>, thus</w:t>
        </w:r>
      </w:ins>
      <w:ins w:id="51" w:author="Gayoung Park" w:date="2023-09-26T22:08:00Z">
        <w:r w:rsidR="00157689">
          <w:t xml:space="preserve"> </w:t>
        </w:r>
      </w:ins>
      <w:ins w:id="52" w:author="Gayoung Park" w:date="2023-09-26T22:10:00Z">
        <w:r w:rsidR="00157689">
          <w:t>denying</w:t>
        </w:r>
      </w:ins>
      <w:ins w:id="53" w:author="Gayoung Park" w:date="2023-09-26T22:08:00Z">
        <w:r w:rsidR="00157689">
          <w:t xml:space="preserve"> the </w:t>
        </w:r>
      </w:ins>
      <w:ins w:id="54" w:author="Gayoung Park" w:date="2023-09-26T22:09:00Z">
        <w:r w:rsidR="00157689">
          <w:t>contiguity of technology</w:t>
        </w:r>
      </w:ins>
      <w:r>
        <w:t>. (</w:t>
      </w:r>
      <w:proofErr w:type="spellStart"/>
      <w:r>
        <w:t>Seong</w:t>
      </w:r>
      <w:proofErr w:type="spellEnd"/>
      <w:r>
        <w:t xml:space="preserve"> and Bae, 2016). Besides these two main models, there are combination of migration and trade interaction models (Bae and Bae, 2012) and complex and non-directional models (Lee, 2016).</w:t>
      </w:r>
    </w:p>
    <w:p w14:paraId="2A09B6C0" w14:textId="77777777" w:rsidR="000E6216" w:rsidRDefault="00000000">
      <w:pPr>
        <w:pStyle w:val="BodyText"/>
      </w:pPr>
      <w:r>
        <w:t xml:space="preserve">Stemmed points are important proxies to understand human behaviors during the Late Paleolithic. Park and Marwick (2022) examined mobility and site occupation patterns by applying concepts of human behavioral ecology to lithic assemblages. They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 Chong (2021) claims that the morphological variation of the stemmed points along with tool types in lithic assemblages, assemblage size, use of raw materials, and types of blanks could represent specific characteristics of occupation, such as a “limited activity station” and a “residential base camp.” For example, stemmed points with high morphological variations in tool size, shape of edge, degrees of damage, and types of edge retouching from the </w:t>
      </w:r>
      <w:proofErr w:type="spellStart"/>
      <w:r>
        <w:t>Yongsandong</w:t>
      </w:r>
      <w:proofErr w:type="spellEnd"/>
      <w:r>
        <w:t xml:space="preserve"> site may indicate that the site was used for specific or limited activities, such as hunting (Chong, 2021; Kim, 2004; </w:t>
      </w:r>
      <w:proofErr w:type="spellStart"/>
      <w:r>
        <w:t>Seong</w:t>
      </w:r>
      <w:proofErr w:type="spellEnd"/>
      <w:r>
        <w:t>, 2015).</w:t>
      </w:r>
    </w:p>
    <w:p w14:paraId="51B4BE1D" w14:textId="6D77711A" w:rsidR="000E6216" w:rsidRDefault="00000000">
      <w:pPr>
        <w:pStyle w:val="BodyText"/>
      </w:pPr>
      <w:r>
        <w:t xml:space="preserve">The connection between stemmed points in both Korea and Japan has been studied since the late 1980s as a part of evidence for long-distance/maritime cultural interchanges or social networks (Chang, 2013; Lee, 2015). Stemmed points from the </w:t>
      </w:r>
      <w:proofErr w:type="spellStart"/>
      <w:r>
        <w:t>Bonggok</w:t>
      </w:r>
      <w:proofErr w:type="spellEnd"/>
      <w:r>
        <w:t xml:space="preserve"> site in Korea </w:t>
      </w:r>
      <w:r>
        <w:lastRenderedPageBreak/>
        <w:t xml:space="preserve">are currently accepted as the oldest ones within Northeast Asia, dating to ca. 41.5 ka, and are made from elongated flakes (Bae et al., 2017; </w:t>
      </w:r>
      <w:proofErr w:type="spellStart"/>
      <w:r>
        <w:t>Seong</w:t>
      </w:r>
      <w:proofErr w:type="spellEnd"/>
      <w:r>
        <w:t>, 2015, 2009). After their first appearance in Korea, stemmed points (</w:t>
      </w:r>
      <w:proofErr w:type="spellStart"/>
      <w:r>
        <w:t>Hakuhen</w:t>
      </w:r>
      <w:ins w:id="55" w:author="Gayoung Park" w:date="2023-09-27T14:18:00Z">
        <w:r w:rsidR="001E7907">
          <w:t>-</w:t>
        </w:r>
      </w:ins>
      <w:r>
        <w:t>sen</w:t>
      </w:r>
      <w:del w:id="56" w:author="Gayoung Park" w:date="2023-09-27T14:18:00Z">
        <w:r w:rsidDel="001E7907">
          <w:delText>n</w:delText>
        </w:r>
      </w:del>
      <w:r>
        <w:t>to</w:t>
      </w:r>
      <w:del w:id="57" w:author="Gayoung Park" w:date="2023-09-27T14:18:00Z">
        <w:r w:rsidDel="001E7907">
          <w:delText>u</w:delText>
        </w:r>
      </w:del>
      <w:r>
        <w:t>ki</w:t>
      </w:r>
      <w:proofErr w:type="spellEnd"/>
      <w:r>
        <w:t xml:space="preserve"> in Japanese) appeared in Kyushu, Japan during the late Marine Isotope Stage (MIS) 3</w:t>
      </w:r>
      <w:ins w:id="58" w:author="Gayoung Park" w:date="2023-09-27T14:19:00Z">
        <w:r w:rsidR="001E7907">
          <w:t xml:space="preserve"> (</w:t>
        </w:r>
      </w:ins>
      <w:ins w:id="59" w:author="Gayoung Park" w:date="2023-09-27T14:22:00Z">
        <w:r w:rsidR="00FD4E69">
          <w:t xml:space="preserve">Abe 2005; </w:t>
        </w:r>
      </w:ins>
      <w:ins w:id="60" w:author="Gayoung Park" w:date="2023-09-27T14:25:00Z">
        <w:r w:rsidR="00FD4E69">
          <w:t xml:space="preserve">Kizaki 1994; </w:t>
        </w:r>
      </w:ins>
      <w:proofErr w:type="spellStart"/>
      <w:ins w:id="61" w:author="Gayoung Park" w:date="2023-09-27T14:19:00Z">
        <w:r w:rsidR="001E7907">
          <w:t>Morisaki</w:t>
        </w:r>
        <w:proofErr w:type="spellEnd"/>
        <w:r w:rsidR="001E7907">
          <w:t xml:space="preserve"> et al. 2022)</w:t>
        </w:r>
      </w:ins>
      <w:r>
        <w:t xml:space="preserve">. In addition to the stemmed points, there are similar artifacts found in both regions, such as microblade cores, </w:t>
      </w:r>
      <w:proofErr w:type="spellStart"/>
      <w:r>
        <w:t>Moppule-seokgi</w:t>
      </w:r>
      <w:proofErr w:type="spellEnd"/>
      <w:r>
        <w:t xml:space="preserve"> (</w:t>
      </w:r>
      <w:proofErr w:type="spellStart"/>
      <w:r>
        <w:t>Kakusuij</w:t>
      </w:r>
      <w:del w:id="62" w:author="Gayoung Park" w:date="2023-09-27T14:18:00Z">
        <w:r w:rsidDel="001E7907">
          <w:delText>y</w:delText>
        </w:r>
      </w:del>
      <w:r>
        <w:t>o</w:t>
      </w:r>
      <w:ins w:id="63" w:author="Gayoung Park" w:date="2023-09-27T14:19:00Z">
        <w:r w:rsidR="001E7907">
          <w:t>-</w:t>
        </w:r>
      </w:ins>
      <w:r>
        <w:t>sekki</w:t>
      </w:r>
      <w:proofErr w:type="spellEnd"/>
      <w:r>
        <w:t xml:space="preserve"> in Japanese), backed knives, bilateral points, bifacial points, and transport of obsidian (Chang, 2013; Kim and Chang, 2021; Lee, 2015, 2012</w:t>
      </w:r>
      <w:ins w:id="64" w:author="Gayoung Park" w:date="2023-09-27T14:19:00Z">
        <w:r w:rsidR="001E7907">
          <w:t xml:space="preserve">; </w:t>
        </w:r>
        <w:proofErr w:type="spellStart"/>
        <w:r w:rsidR="001E7907">
          <w:t>M</w:t>
        </w:r>
      </w:ins>
      <w:ins w:id="65" w:author="Gayoung Park" w:date="2023-09-27T14:20:00Z">
        <w:r w:rsidR="001E7907">
          <w:t>orisaki</w:t>
        </w:r>
        <w:proofErr w:type="spellEnd"/>
        <w:r w:rsidR="001E7907">
          <w:t xml:space="preserve"> et al. 2022</w:t>
        </w:r>
      </w:ins>
      <w:r>
        <w:t>).</w:t>
      </w:r>
    </w:p>
    <w:tbl>
      <w:tblPr>
        <w:tblW w:w="5000" w:type="pct"/>
        <w:tblLook w:val="0000" w:firstRow="0" w:lastRow="0" w:firstColumn="0" w:lastColumn="0" w:noHBand="0" w:noVBand="0"/>
      </w:tblPr>
      <w:tblGrid>
        <w:gridCol w:w="9576"/>
      </w:tblGrid>
      <w:tr w:rsidR="000E6216" w14:paraId="115E18F9" w14:textId="77777777">
        <w:tc>
          <w:tcPr>
            <w:tcW w:w="0" w:type="auto"/>
          </w:tcPr>
          <w:p w14:paraId="1DEE3AA0" w14:textId="77777777" w:rsidR="000E6216" w:rsidRDefault="00000000">
            <w:pPr>
              <w:pStyle w:val="Figure"/>
              <w:jc w:val="center"/>
            </w:pPr>
            <w:bookmarkStart w:id="66" w:name="fig-sp-hand-made"/>
            <w:r>
              <w:rPr>
                <w:noProof/>
              </w:rPr>
              <w:drawing>
                <wp:inline distT="0" distB="0" distL="0" distR="0" wp14:anchorId="5C5C2CCC" wp14:editId="572F6F4A">
                  <wp:extent cx="5553680" cy="459952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hand-made-figures/TCSA_sp.png"/>
                          <pic:cNvPicPr>
                            <a:picLocks noChangeAspect="1" noChangeArrowheads="1"/>
                          </pic:cNvPicPr>
                        </pic:nvPicPr>
                        <pic:blipFill>
                          <a:blip r:embed="rId8"/>
                          <a:stretch>
                            <a:fillRect/>
                          </a:stretch>
                        </pic:blipFill>
                        <pic:spPr bwMode="auto">
                          <a:xfrm>
                            <a:off x="0" y="0"/>
                            <a:ext cx="5553680" cy="4599523"/>
                          </a:xfrm>
                          <a:prstGeom prst="rect">
                            <a:avLst/>
                          </a:prstGeom>
                          <a:noFill/>
                          <a:ln w="9525">
                            <a:noFill/>
                            <a:headEnd/>
                            <a:tailEnd/>
                          </a:ln>
                        </pic:spPr>
                      </pic:pic>
                    </a:graphicData>
                  </a:graphic>
                </wp:inline>
              </w:drawing>
            </w:r>
          </w:p>
          <w:p w14:paraId="574BC8AA" w14:textId="77777777" w:rsidR="000E6216" w:rsidRDefault="00000000">
            <w:pPr>
              <w:pStyle w:val="ImageCaption"/>
              <w:spacing w:before="200"/>
            </w:pPr>
            <w:r>
              <w:t xml:space="preserve">Figure 1: Stemmed points from </w:t>
            </w:r>
            <w:proofErr w:type="spellStart"/>
            <w:r>
              <w:t>Yongsandong</w:t>
            </w:r>
            <w:proofErr w:type="spellEnd"/>
            <w:r>
              <w:t xml:space="preserve"> site. 1-6: plain stemmed points, 7-8: one-sided denticulate stemmed points.</w:t>
            </w:r>
          </w:p>
        </w:tc>
        <w:bookmarkEnd w:id="66"/>
      </w:tr>
    </w:tbl>
    <w:p w14:paraId="61F0BB8E" w14:textId="77777777" w:rsidR="000E6216" w:rsidRDefault="00000000">
      <w:pPr>
        <w:pStyle w:val="Heading2"/>
      </w:pPr>
      <w:bookmarkStart w:id="67" w:name="Xa017fef1b0a04bc25a640c8f27623ec6633fe4e"/>
      <w:bookmarkEnd w:id="28"/>
      <w:r>
        <w:t>Previous Studies about the Function of Stemmed Points</w:t>
      </w:r>
    </w:p>
    <w:p w14:paraId="6B583224" w14:textId="77777777" w:rsidR="000E6216" w:rsidRDefault="00000000">
      <w:pPr>
        <w:pStyle w:val="FirstParagraph"/>
      </w:pPr>
      <w:r>
        <w:t xml:space="preserve">Though stemmed points have generally been assumed to have been hunting armatures (Chang, 2013; Lee and Sano, 2019; Lee and Jang, 2011a; Lee and Kong, 2002a; </w:t>
      </w:r>
      <w:proofErr w:type="spellStart"/>
      <w:r>
        <w:t>Seong</w:t>
      </w:r>
      <w:proofErr w:type="spellEnd"/>
      <w:r>
        <w:t xml:space="preserve">, 2008), it has been difficult to determine their likely uses without knowing their complete shape when attached to other components. Preserved wooden components of prehistoric projectile tools are too few and rare to standardize their overall scale and variability (Shea, </w:t>
      </w:r>
      <w:r>
        <w:lastRenderedPageBreak/>
        <w:t>2006). Lee and Kong (2002b) claim stemmed points should be considered more generally as ‘stemmed tools’ 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Figure 1</w:t>
        </w:r>
      </w:hyperlink>
      <w:r>
        <w:t xml:space="preserve">: 7-8) (Kim, n.d.; Lee and Jang, 2011b; </w:t>
      </w:r>
      <w:proofErr w:type="spellStart"/>
      <w:r>
        <w:t>Seong</w:t>
      </w:r>
      <w:proofErr w:type="spellEnd"/>
      <w:r>
        <w:t>, 2008).</w:t>
      </w:r>
    </w:p>
    <w:p w14:paraId="08010B58" w14:textId="77777777" w:rsidR="00A577EB" w:rsidRDefault="00000000">
      <w:pPr>
        <w:pStyle w:val="BodyText"/>
        <w:rPr>
          <w:ins w:id="68" w:author="Gayoung Park" w:date="2023-09-28T17:00:00Z"/>
        </w:rPr>
      </w:pPr>
      <w:r>
        <w:t xml:space="preserve">Stemmed points are typically symmetrical from tip to tang, with the central axis serving as a line of symmetry (Lee and Jang, 2011b). There is a high percentage of broken tips and stems, and the reused tools were repaired in accordance with symmetry (Kim, 2017; Park, 2013). Studies of stemmed point manufacturing processes and the patterns of broken pieces show that stemmed points may have been used mainly as spear tips (Chang, 2002; Lee, 1985). For example, at </w:t>
      </w:r>
      <w:proofErr w:type="spellStart"/>
      <w:r>
        <w:t>Yongsandong</w:t>
      </w:r>
      <w:proofErr w:type="spellEnd"/>
      <w:r>
        <w:t xml:space="preserve"> site, only 10% of the tools are complete, while 33% of the tips are missing. In the case of </w:t>
      </w:r>
      <w:proofErr w:type="spellStart"/>
      <w:r>
        <w:t>Jingeuneul</w:t>
      </w:r>
      <w:proofErr w:type="spellEnd"/>
      <w:r>
        <w:t xml:space="preserve">, the percentages are 16% and 50%, respectively (Park, 2013). </w:t>
      </w:r>
      <w:del w:id="69" w:author="Gayoung Park" w:date="2023-09-27T14:48:00Z">
        <w:r w:rsidDel="000F562D">
          <w:delText>In addition to</w:delText>
        </w:r>
      </w:del>
      <w:ins w:id="70" w:author="Gayoung Park" w:date="2023-09-27T14:48:00Z">
        <w:r w:rsidR="000F562D">
          <w:t>Beyo</w:t>
        </w:r>
      </w:ins>
      <w:ins w:id="71" w:author="Gayoung Park" w:date="2023-09-27T14:49:00Z">
        <w:r w:rsidR="000F562D">
          <w:t>nd the examination of</w:t>
        </w:r>
      </w:ins>
      <w:r>
        <w:t xml:space="preserve">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 (Chong, 2021; </w:t>
      </w:r>
      <w:proofErr w:type="spellStart"/>
      <w:r>
        <w:t>Seong</w:t>
      </w:r>
      <w:proofErr w:type="spellEnd"/>
      <w:r>
        <w:t>, 2008).</w:t>
      </w:r>
      <w:ins w:id="72" w:author="Gayoung Park" w:date="2023-09-27T14:36:00Z">
        <w:r w:rsidR="00655AC6">
          <w:t xml:space="preserve"> </w:t>
        </w:r>
      </w:ins>
    </w:p>
    <w:p w14:paraId="31887D13" w14:textId="320C3060" w:rsidR="000E6216" w:rsidRDefault="00A577EB" w:rsidP="00517086">
      <w:pPr>
        <w:pStyle w:val="BodyText"/>
        <w:rPr>
          <w:ins w:id="73" w:author="Gayoung Park" w:date="2023-09-28T16:29:00Z"/>
        </w:rPr>
      </w:pPr>
      <w:ins w:id="74" w:author="Gayoung Park" w:date="2023-09-28T17:00:00Z">
        <w:r>
          <w:t xml:space="preserve">In recent years, use-wear analysis has been applied to </w:t>
        </w:r>
      </w:ins>
      <w:ins w:id="75" w:author="Gayoung Park" w:date="2023-09-28T17:01:00Z">
        <w:r>
          <w:t xml:space="preserve">understand the functions of stemmed points. </w:t>
        </w:r>
        <w:proofErr w:type="spellStart"/>
        <w:r>
          <w:t>Akoshima</w:t>
        </w:r>
        <w:proofErr w:type="spellEnd"/>
        <w:r>
          <w:t xml:space="preserve"> and Hong (2018) conducted a study using 96 stemmed points from the </w:t>
        </w:r>
        <w:proofErr w:type="spellStart"/>
        <w:r>
          <w:t>Suyanggae</w:t>
        </w:r>
        <w:proofErr w:type="spellEnd"/>
        <w:r>
          <w:t xml:space="preserve"> site (Locality VI and I)</w:t>
        </w:r>
      </w:ins>
      <w:ins w:id="76" w:author="Gayoung Park" w:date="2023-09-28T17:02:00Z">
        <w:r>
          <w:t xml:space="preserve">. They examined </w:t>
        </w:r>
      </w:ins>
      <w:proofErr w:type="spellStart"/>
      <w:ins w:id="77" w:author="Gayoung Park" w:date="2023-09-28T17:26:00Z">
        <w:r w:rsidR="00A36277">
          <w:t>microflaking</w:t>
        </w:r>
        <w:proofErr w:type="spellEnd"/>
        <w:r w:rsidR="00A36277">
          <w:t xml:space="preserve"> and microwear polish to identify which parts of the stemmed points were used, the types of motions applied, and the materials with which they were used. Their findings </w:t>
        </w:r>
      </w:ins>
      <w:ins w:id="78" w:author="Gayoung Park" w:date="2023-09-28T17:30:00Z">
        <w:r w:rsidR="00A36277">
          <w:t xml:space="preserve">show that stemmed points might not be </w:t>
        </w:r>
      </w:ins>
      <w:ins w:id="79" w:author="Ben Marwick" w:date="2023-09-28T22:12:00Z">
        <w:r w:rsidR="00505B44">
          <w:t xml:space="preserve">exclusively </w:t>
        </w:r>
      </w:ins>
      <w:ins w:id="80" w:author="Gayoung Park" w:date="2023-09-28T17:31:00Z">
        <w:r w:rsidR="00A36277">
          <w:t xml:space="preserve">projectile weapons. Instead, the results support a versatile range of applications, </w:t>
        </w:r>
      </w:ins>
      <w:ins w:id="81" w:author="Gayoung Park" w:date="2023-09-28T17:32:00Z">
        <w:r w:rsidR="00A36277">
          <w:t>including cutting, sawing, scraping and whittling.</w:t>
        </w:r>
        <w:del w:id="82" w:author="Ben Marwick" w:date="2023-09-28T22:15:00Z">
          <w:r w:rsidR="00A36277" w:rsidDel="00505B44">
            <w:delText xml:space="preserve"> Similarly,</w:delText>
          </w:r>
        </w:del>
        <w:r w:rsidR="00A36277">
          <w:t xml:space="preserve"> Lee and Sano </w:t>
        </w:r>
      </w:ins>
      <w:ins w:id="83" w:author="Ben Marwick" w:date="2023-09-28T22:15:00Z">
        <w:r w:rsidR="00505B44">
          <w:t xml:space="preserve">also </w:t>
        </w:r>
      </w:ins>
      <w:ins w:id="84" w:author="Gayoung Park" w:date="2023-09-28T17:32:00Z">
        <w:r w:rsidR="00A36277">
          <w:t>(2019) conducted</w:t>
        </w:r>
      </w:ins>
      <w:ins w:id="85" w:author="Gayoung Park" w:date="2023-09-28T17:28:00Z">
        <w:r w:rsidR="00A36277">
          <w:t xml:space="preserve"> </w:t>
        </w:r>
      </w:ins>
      <w:ins w:id="86" w:author="Gayoung Park" w:date="2023-09-28T16:57:00Z">
        <w:r w:rsidR="00082FD2">
          <w:t xml:space="preserve">use-wear analysis </w:t>
        </w:r>
      </w:ins>
      <w:ins w:id="87" w:author="Gayoung Park" w:date="2023-09-28T17:33:00Z">
        <w:r w:rsidR="00A36277">
          <w:t>on</w:t>
        </w:r>
      </w:ins>
      <w:ins w:id="88" w:author="Gayoung Park" w:date="2023-09-28T16:57:00Z">
        <w:r w:rsidR="00082FD2">
          <w:t xml:space="preserve"> 95 stemmed points from </w:t>
        </w:r>
        <w:proofErr w:type="spellStart"/>
        <w:r w:rsidR="00082FD2">
          <w:t>Jingeuneul</w:t>
        </w:r>
        <w:proofErr w:type="spellEnd"/>
        <w:r w:rsidR="00082FD2">
          <w:t xml:space="preserve"> site</w:t>
        </w:r>
      </w:ins>
      <w:ins w:id="89" w:author="Gayoung Park" w:date="2023-09-28T17:33:00Z">
        <w:r w:rsidR="00A36277">
          <w:t>.</w:t>
        </w:r>
      </w:ins>
      <w:ins w:id="90" w:author="Gayoung Park" w:date="2023-09-28T17:34:00Z">
        <w:r w:rsidR="00A36277">
          <w:t xml:space="preserve"> Based on their results, a </w:t>
        </w:r>
      </w:ins>
      <w:ins w:id="91" w:author="Gayoung Park" w:date="2023-09-28T17:35:00Z">
        <w:del w:id="92" w:author="Ben Marwick" w:date="2023-09-28T22:12:00Z">
          <w:r w:rsidR="00A36277" w:rsidDel="00505B44">
            <w:delText>significant</w:delText>
          </w:r>
        </w:del>
      </w:ins>
      <w:ins w:id="93" w:author="Ben Marwick" w:date="2023-09-28T22:12:00Z">
        <w:r w:rsidR="00505B44">
          <w:t>substantial</w:t>
        </w:r>
      </w:ins>
      <w:ins w:id="94" w:author="Gayoung Park" w:date="2023-09-28T17:35:00Z">
        <w:r w:rsidR="00A36277">
          <w:t xml:space="preserve"> number of the stemmed points exhibited diagnostic impact fractures (DIFs) on the surface. These fractures were most likely the results of longitudinal for</w:t>
        </w:r>
      </w:ins>
      <w:ins w:id="95" w:author="Gayoung Park" w:date="2023-09-28T17:36:00Z">
        <w:r w:rsidR="00A36277">
          <w:t>ces from the shaft, suggesting a p</w:t>
        </w:r>
        <w:r w:rsidR="00517086">
          <w:t xml:space="preserve">lausible mechanical propulsion method, such as a </w:t>
        </w:r>
        <w:proofErr w:type="spellStart"/>
        <w:r w:rsidR="00517086">
          <w:t>spearthrower</w:t>
        </w:r>
        <w:proofErr w:type="spellEnd"/>
        <w:r w:rsidR="00517086">
          <w:t xml:space="preserve"> or a bow.</w:t>
        </w:r>
      </w:ins>
    </w:p>
    <w:p w14:paraId="3EBCB547" w14:textId="60327591" w:rsidR="00A37DB5" w:rsidDel="00082FD2" w:rsidRDefault="00A37DB5">
      <w:pPr>
        <w:pStyle w:val="BodyText"/>
        <w:rPr>
          <w:del w:id="96" w:author="Gayoung Park" w:date="2023-09-28T16:56:00Z"/>
        </w:rPr>
      </w:pPr>
    </w:p>
    <w:p w14:paraId="5C330E41" w14:textId="77777777" w:rsidR="000E6216" w:rsidRDefault="00000000">
      <w:pPr>
        <w:pStyle w:val="Heading2"/>
      </w:pPr>
      <w:bookmarkStart w:id="97" w:name="tip-cross-sectional-area"/>
      <w:bookmarkEnd w:id="67"/>
      <w:r>
        <w:t>Tip Cross-Sectional Area</w:t>
      </w:r>
    </w:p>
    <w:p w14:paraId="2DB6B0FA" w14:textId="474E44B5" w:rsidR="000E6216" w:rsidRDefault="00000000">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 (Lombard, 2022, 2021, 2020; Lombard et al., 2022; Lombard and </w:t>
      </w:r>
      <w:proofErr w:type="spellStart"/>
      <w:r>
        <w:t>Moncel</w:t>
      </w:r>
      <w:proofErr w:type="spellEnd"/>
      <w:r>
        <w:t xml:space="preserve">, 2023; Lombard and Shea, 2021; Metz et al., 2023; O’Driscoll and Thompson, 2018; Sisk and Shea, 2011).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 (Hughes, 1998; Lombard, 2021; Sitton et al., 2020). This method was first proposed by Hughes (1998) and validated by Shea (2006) through the comparison of archaeological examples with ethnographically collected samples of known use. Lombard et </w:t>
      </w:r>
      <w:r>
        <w:lastRenderedPageBreak/>
        <w:t xml:space="preserve">al. demonstrated the efficacy of TCSA by analyzing Middle Stone Age points from </w:t>
      </w:r>
      <w:proofErr w:type="spellStart"/>
      <w:r>
        <w:t>Sibudu</w:t>
      </w:r>
      <w:proofErr w:type="spellEnd"/>
      <w:r>
        <w:t xml:space="preserve"> Cave in KwaZulu-Natal, South Africa, which are dated to approximately </w:t>
      </w:r>
      <w:del w:id="98" w:author="Gayoung Park" w:date="2023-09-28T17:48:00Z">
        <w:r w:rsidDel="000B5AF0">
          <w:delText>35-50</w:delText>
        </w:r>
      </w:del>
      <w:ins w:id="99" w:author="Gayoung Park" w:date="2023-09-28T17:48:00Z">
        <w:r w:rsidR="000B5AF0">
          <w:t>&gt;60</w:t>
        </w:r>
      </w:ins>
      <w:r>
        <w:t xml:space="preserve"> ka. They compared the results obtained from experimental and use-trace studies such as organic residue analysis, </w:t>
      </w:r>
      <w:proofErr w:type="spellStart"/>
      <w:r>
        <w:t>macrofracture</w:t>
      </w:r>
      <w:proofErr w:type="spellEnd"/>
      <w:r>
        <w:t xml:space="preserve"> analysis and use-wear analysis with TCSA values </w:t>
      </w:r>
      <w:ins w:id="100" w:author="Gayoung Park" w:date="2023-09-28T17:48:00Z">
        <w:r w:rsidR="000B5AF0">
          <w:t>(</w:t>
        </w:r>
      </w:ins>
      <w:del w:id="101" w:author="Gayoung Park" w:date="2023-09-28T17:48:00Z">
        <w:r w:rsidDel="000B5AF0">
          <w:delText>[</w:delText>
        </w:r>
      </w:del>
      <w:r>
        <w:t xml:space="preserve">Lombard </w:t>
      </w:r>
      <w:ins w:id="102" w:author="Gayoung Park" w:date="2023-09-28T17:49:00Z">
        <w:r w:rsidR="000B5AF0">
          <w:t>2005, 2004, 2020, 2021</w:t>
        </w:r>
      </w:ins>
      <w:del w:id="103" w:author="Gayoung Park" w:date="2023-09-28T17:49:00Z">
        <w:r w:rsidDel="000B5AF0">
          <w:delText>(2021); Lombard (2004); Lombard (2005)</w:delText>
        </w:r>
      </w:del>
      <w:r>
        <w:t>). Shea (2009) also applied the approach to compare projectile points from Africa, the Levant, and Europe, claiming that projectile weapons first appeared in Africa.</w:t>
      </w:r>
    </w:p>
    <w:p w14:paraId="54B026BC" w14:textId="77777777" w:rsidR="000E6216" w:rsidRDefault="00000000">
      <w:pPr>
        <w:pStyle w:val="BodyText"/>
      </w:pPr>
      <w:r>
        <w:t>One of the key advantages of the TCSA metric is its convenience of application: regardless of the point type, only the maximum width and thickness measurements are required to calculate the TCSA value (0.5 x maximum width x maximum thickness) (Lombard, 2020; Sisk and Shea, 2011). Later, Sisk and Shea (2011) 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 (Lombard, 2020). Sisk and Shea (2011) also mentioned that TCSP cannot be applied to backed pieces that were hafted as projectile armatures.</w:t>
      </w:r>
    </w:p>
    <w:p w14:paraId="04CAD1D1" w14:textId="5308D9A3" w:rsidR="000E6216" w:rsidRDefault="00000000">
      <w:pPr>
        <w:pStyle w:val="BodyText"/>
      </w:pPr>
      <w:r>
        <w:t xml:space="preserve">Lee and Sano (2019) first applied TCSA to stemmed points from Korea along with use-wear analysis. They analyzed stemmed points from </w:t>
      </w:r>
      <w:proofErr w:type="spellStart"/>
      <w:r>
        <w:t>Jingeuneul</w:t>
      </w:r>
      <w:proofErr w:type="spellEnd"/>
      <w:r>
        <w:t xml:space="preserve">,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w:t>
      </w:r>
      <w:proofErr w:type="spellStart"/>
      <w:r>
        <w:t>Jingeuneul</w:t>
      </w:r>
      <w:proofErr w:type="spellEnd"/>
      <w:r>
        <w:t xml:space="preserve"> stemmed points is relatively wide, overlapping with both North American dart tips and arrowheads. </w:t>
      </w:r>
      <w:del w:id="104" w:author="Gayoung Park" w:date="2023-09-27T14:45:00Z">
        <w:r w:rsidDel="000F562D">
          <w:delText>According to their use-wear analysis, a significant number of the stemmed points have diagnostic impact fractures (DIFs) on the surface, likely caused by longitudinal forces from the shaft. Based on</w:delText>
        </w:r>
      </w:del>
      <w:ins w:id="105" w:author="Gayoung Park" w:date="2023-09-27T14:45:00Z">
        <w:r w:rsidR="000F562D">
          <w:t>Along with</w:t>
        </w:r>
      </w:ins>
      <w:r>
        <w:t xml:space="preserve"> the</w:t>
      </w:r>
      <w:ins w:id="106" w:author="Gayoung Park" w:date="2023-09-27T14:45:00Z">
        <w:r w:rsidR="000F562D">
          <w:t xml:space="preserve"> results of use-wear analysis</w:t>
        </w:r>
      </w:ins>
      <w:del w:id="107" w:author="Gayoung Park" w:date="2023-09-27T14:45:00Z">
        <w:r w:rsidDel="000F562D">
          <w:delText xml:space="preserve"> results</w:delText>
        </w:r>
      </w:del>
      <w:r>
        <w:t>, they conclude that stemmed points may have been used as spear-throwers or bows. Inspired by Lee and Sano (2019) and TCSA research from lithic assemblages in other parts of the world, we aim to investigate TCSA values for a much larger sample of stemmed points from all over South Korea to better understand their likely uses during the Late Paleolithic.</w:t>
      </w:r>
    </w:p>
    <w:p w14:paraId="73DFF865" w14:textId="77777777" w:rsidR="000E6216" w:rsidRDefault="00000000">
      <w:pPr>
        <w:pStyle w:val="Heading1"/>
      </w:pPr>
      <w:bookmarkStart w:id="108" w:name="methods"/>
      <w:bookmarkEnd w:id="12"/>
      <w:bookmarkEnd w:id="97"/>
      <w:r>
        <w:lastRenderedPageBreak/>
        <w:t>Methods</w:t>
      </w:r>
    </w:p>
    <w:p w14:paraId="724920BE" w14:textId="77777777" w:rsidR="000E6216" w:rsidRDefault="00000000">
      <w:pPr>
        <w:pStyle w:val="Heading2"/>
      </w:pPr>
      <w:bookmarkStart w:id="109" w:name="archaeological-sites"/>
      <w:r>
        <w:t>Archaeological Sites</w:t>
      </w:r>
    </w:p>
    <w:tbl>
      <w:tblPr>
        <w:tblW w:w="5000" w:type="pct"/>
        <w:tblLook w:val="0000" w:firstRow="0" w:lastRow="0" w:firstColumn="0" w:lastColumn="0" w:noHBand="0" w:noVBand="0"/>
      </w:tblPr>
      <w:tblGrid>
        <w:gridCol w:w="9576"/>
      </w:tblGrid>
      <w:tr w:rsidR="000E6216" w14:paraId="6BE3A708" w14:textId="77777777">
        <w:tc>
          <w:tcPr>
            <w:tcW w:w="0" w:type="auto"/>
          </w:tcPr>
          <w:p w14:paraId="7A7A0225" w14:textId="77777777" w:rsidR="000E6216" w:rsidRDefault="00000000">
            <w:pPr>
              <w:pStyle w:val="Figure"/>
              <w:jc w:val="center"/>
            </w:pPr>
            <w:bookmarkStart w:id="110" w:name="fig-map"/>
            <w:r>
              <w:rPr>
                <w:noProof/>
              </w:rPr>
              <w:drawing>
                <wp:inline distT="0" distB="0" distL="0" distR="0" wp14:anchorId="51CD5A46" wp14:editId="4E0D1AF4">
                  <wp:extent cx="5943600" cy="601038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paper_files/figure-docx/fig-map-1.png"/>
                          <pic:cNvPicPr>
                            <a:picLocks noChangeAspect="1" noChangeArrowheads="1"/>
                          </pic:cNvPicPr>
                        </pic:nvPicPr>
                        <pic:blipFill>
                          <a:blip r:embed="rId9"/>
                          <a:stretch>
                            <a:fillRect/>
                          </a:stretch>
                        </pic:blipFill>
                        <pic:spPr bwMode="auto">
                          <a:xfrm>
                            <a:off x="0" y="0"/>
                            <a:ext cx="5943600" cy="6010382"/>
                          </a:xfrm>
                          <a:prstGeom prst="rect">
                            <a:avLst/>
                          </a:prstGeom>
                          <a:noFill/>
                          <a:ln w="9525">
                            <a:noFill/>
                            <a:headEnd/>
                            <a:tailEnd/>
                          </a:ln>
                        </pic:spPr>
                      </pic:pic>
                    </a:graphicData>
                  </a:graphic>
                </wp:inline>
              </w:drawing>
            </w:r>
          </w:p>
          <w:p w14:paraId="35B13FA7" w14:textId="77777777" w:rsidR="000E6216" w:rsidRDefault="00000000">
            <w:pPr>
              <w:pStyle w:val="ImageCaption"/>
              <w:spacing w:before="200"/>
            </w:pPr>
            <w:r>
              <w:t>Figure 2: Korean Paleolithic sites mentioned in this study</w:t>
            </w:r>
          </w:p>
        </w:tc>
        <w:bookmarkEnd w:id="110"/>
      </w:tr>
    </w:tbl>
    <w:p w14:paraId="178BD50C" w14:textId="25B03B97" w:rsidR="000E6216" w:rsidRDefault="00000000">
      <w:pPr>
        <w:pStyle w:val="BodyText"/>
      </w:pPr>
      <w:r>
        <w:t xml:space="preserve">After the first discovery at the </w:t>
      </w:r>
      <w:proofErr w:type="spellStart"/>
      <w:r>
        <w:t>Seokjangri</w:t>
      </w:r>
      <w:proofErr w:type="spellEnd"/>
      <w:r>
        <w:t xml:space="preserve"> site in the 1960s, more than 450 stemmed points have been found at over 30 sites throughout South Korea (Chong, 2021; Lee and Sano, 2019; Sohn, 1967). Most sites contain only a few stemmed points and only a few sites have many more, such as </w:t>
      </w:r>
      <w:proofErr w:type="spellStart"/>
      <w:r>
        <w:t>Jingeuneul</w:t>
      </w:r>
      <w:proofErr w:type="spellEnd"/>
      <w:r>
        <w:t xml:space="preserve">, </w:t>
      </w:r>
      <w:proofErr w:type="spellStart"/>
      <w:r>
        <w:t>Suyanggae</w:t>
      </w:r>
      <w:proofErr w:type="spellEnd"/>
      <w:r>
        <w:t xml:space="preserve"> (n = 55), and </w:t>
      </w:r>
      <w:proofErr w:type="spellStart"/>
      <w:r>
        <w:t>Yongsandong</w:t>
      </w:r>
      <w:proofErr w:type="spellEnd"/>
      <w:r>
        <w:t xml:space="preserve"> (n = 38) (Kim, 2017). Among these stemmed points, we selected those that retained their widest and thickest parts. </w:t>
      </w:r>
      <w:ins w:id="111" w:author="Gayoung Park" w:date="2023-09-27T13:27:00Z">
        <w:r w:rsidR="006F315F">
          <w:t xml:space="preserve">We excluded broken </w:t>
        </w:r>
      </w:ins>
      <w:ins w:id="112" w:author="Gayoung Park" w:date="2023-09-27T13:28:00Z">
        <w:r w:rsidR="006F315F">
          <w:t xml:space="preserve">artifacts </w:t>
        </w:r>
      </w:ins>
      <w:ins w:id="113" w:author="Ben Marwick" w:date="2023-09-28T22:30:00Z">
        <w:r w:rsidR="009D46DF" w:rsidRPr="009D46DF">
          <w:t xml:space="preserve">that lacked the widest </w:t>
        </w:r>
        <w:r w:rsidR="009D46DF">
          <w:t xml:space="preserve">and </w:t>
        </w:r>
      </w:ins>
      <w:ins w:id="114" w:author="Ben Marwick" w:date="2023-09-28T22:31:00Z">
        <w:r w:rsidR="009D46DF">
          <w:t xml:space="preserve">thickest </w:t>
        </w:r>
      </w:ins>
      <w:ins w:id="115" w:author="Ben Marwick" w:date="2023-09-28T22:30:00Z">
        <w:r w:rsidR="009D46DF" w:rsidRPr="009D46DF">
          <w:t>part</w:t>
        </w:r>
      </w:ins>
      <w:ins w:id="116" w:author="Ben Marwick" w:date="2023-09-28T22:31:00Z">
        <w:r w:rsidR="009D46DF">
          <w:t>s,</w:t>
        </w:r>
      </w:ins>
      <w:ins w:id="117" w:author="Ben Marwick" w:date="2023-09-28T22:30:00Z">
        <w:r w:rsidR="009D46DF" w:rsidRPr="009D46DF">
          <w:t xml:space="preserve"> </w:t>
        </w:r>
      </w:ins>
      <w:ins w:id="118" w:author="Gayoung Park" w:date="2023-09-27T13:28:00Z">
        <w:r w:rsidR="006F315F">
          <w:t xml:space="preserve">but </w:t>
        </w:r>
        <w:r w:rsidR="006F315F">
          <w:lastRenderedPageBreak/>
          <w:t xml:space="preserve">included </w:t>
        </w:r>
      </w:ins>
      <w:ins w:id="119" w:author="Gayoung Park" w:date="2023-09-27T13:29:00Z">
        <w:r w:rsidR="006F315F">
          <w:t>those</w:t>
        </w:r>
      </w:ins>
      <w:ins w:id="120" w:author="Gayoung Park" w:date="2023-09-27T13:28:00Z">
        <w:r w:rsidR="006F315F">
          <w:t xml:space="preserve"> with minor tip </w:t>
        </w:r>
      </w:ins>
      <w:ins w:id="121" w:author="Gayoung Park" w:date="2023-09-27T13:29:00Z">
        <w:r w:rsidR="006F315F">
          <w:t>damages</w:t>
        </w:r>
      </w:ins>
      <w:ins w:id="122" w:author="Ben Marwick" w:date="2023-09-28T22:17:00Z">
        <w:r w:rsidR="00DD5E02">
          <w:t xml:space="preserve"> where we could clearly discern that the maximum width and thickness was present</w:t>
        </w:r>
      </w:ins>
      <w:ins w:id="123" w:author="Gayoung Park" w:date="2023-09-27T13:28:00Z">
        <w:r w:rsidR="006F315F">
          <w:t>.</w:t>
        </w:r>
      </w:ins>
      <w:ins w:id="124" w:author="Gayoung Park" w:date="2023-09-27T13:29:00Z">
        <w:r w:rsidR="006F315F">
          <w:t xml:space="preserve"> Our dataset</w:t>
        </w:r>
      </w:ins>
      <w:ins w:id="125" w:author="Gayoung Park" w:date="2023-09-27T13:30:00Z">
        <w:r w:rsidR="006F315F">
          <w:t xml:space="preserve"> also contains</w:t>
        </w:r>
      </w:ins>
      <w:del w:id="126" w:author="Gayoung Park" w:date="2023-09-27T13:29:00Z">
        <w:r w:rsidDel="006F315F">
          <w:delText>We included</w:delText>
        </w:r>
      </w:del>
      <w:r>
        <w:t xml:space="preserve">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Figure 2</w:t>
        </w:r>
      </w:hyperlink>
      <w:r>
        <w:t>). The dimensions of the 173 stemmed points were obtained from published excavation reports and by direct measurements during our visits to the collections of local museums and archaeological institutions in Korea.</w:t>
      </w:r>
    </w:p>
    <w:p w14:paraId="6A78D9A4" w14:textId="77777777" w:rsidR="000E6216" w:rsidRDefault="00000000">
      <w:pPr>
        <w:pStyle w:val="BodyText"/>
      </w:pPr>
      <w:r>
        <w:t xml:space="preserve">We distinguished between multiple assemblages at a single site where numerous excavations have taken place in different locations at the site, and by different institutions under the same site name. For example, </w:t>
      </w:r>
      <w:proofErr w:type="spellStart"/>
      <w:r>
        <w:t>Suyanggae</w:t>
      </w:r>
      <w:proofErr w:type="spellEnd"/>
      <w:r>
        <w:t xml:space="preserv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w:t>
      </w:r>
      <w:proofErr w:type="spellStart"/>
      <w:r>
        <w:t>Suyanggae</w:t>
      </w:r>
      <w:proofErr w:type="spellEnd"/>
      <w:r>
        <w:t xml:space="preserve">. We separated one assemblage from the four by using a different site name, </w:t>
      </w:r>
      <w:proofErr w:type="spellStart"/>
      <w:r>
        <w:t>Hajinri</w:t>
      </w:r>
      <w:proofErr w:type="spellEnd"/>
      <w:r>
        <w:t xml:space="preserve">, following the convention established by the excavators at that location. </w:t>
      </w:r>
      <w:proofErr w:type="spellStart"/>
      <w:r>
        <w:t>Hajinri</w:t>
      </w:r>
      <w:proofErr w:type="spellEnd"/>
      <w:r>
        <w:t xml:space="preserve"> is the sixth excavation location at </w:t>
      </w:r>
      <w:proofErr w:type="spellStart"/>
      <w:r>
        <w:t>Suyanggae</w:t>
      </w:r>
      <w:proofErr w:type="spellEnd"/>
      <w:r>
        <w:t xml:space="preserve">, which is 3.5 kilometers apart from the other areas and dated much earlier (around 42-30 ka) than the other assemblages (around 31-15 ka). According to the excavation reports for </w:t>
      </w:r>
      <w:proofErr w:type="spellStart"/>
      <w:r>
        <w:t>Hajinri</w:t>
      </w:r>
      <w:proofErr w:type="spellEnd"/>
      <w:r>
        <w:t xml:space="preserve">, stemmed points first appeared there around 42 ka with the earliest blades and blade cores (Lee et al., 2018). While we include data from </w:t>
      </w:r>
      <w:proofErr w:type="spellStart"/>
      <w:r>
        <w:t>Hajinri</w:t>
      </w:r>
      <w:proofErr w:type="spellEnd"/>
      <w:r>
        <w:t xml:space="preserve"> here, we consider this assemblage as an unusual outlier because the stemmed points and blades from </w:t>
      </w:r>
      <w:proofErr w:type="spellStart"/>
      <w:r>
        <w:t>Hajinri</w:t>
      </w:r>
      <w:proofErr w:type="spellEnd"/>
      <w:r>
        <w:t xml:space="preserve"> are highly standardized and refined, which are only found at other sites much later in time. We have more confidence in finds from </w:t>
      </w:r>
      <w:proofErr w:type="spellStart"/>
      <w:r>
        <w:t>Bonggok</w:t>
      </w:r>
      <w:proofErr w:type="spellEnd"/>
      <w:r>
        <w:t xml:space="preserve">, which has the second-earliest dates (around 41.5 ka) in our collection as the first appearance of stemmed points. </w:t>
      </w:r>
      <w:proofErr w:type="spellStart"/>
      <w:r>
        <w:t>Bonggok</w:t>
      </w:r>
      <w:proofErr w:type="spellEnd"/>
      <w:r>
        <w:t xml:space="preserve"> includes blades or elongate flakes, but without any accompanying blade cores (Park and Marwick, 2022).</w:t>
      </w:r>
    </w:p>
    <w:p w14:paraId="39424FD4" w14:textId="77777777" w:rsidR="000E6216" w:rsidRDefault="00000000">
      <w:pPr>
        <w:pStyle w:val="Heading2"/>
      </w:pPr>
      <w:bookmarkStart w:id="127" w:name="investigating-patterns-in-tcsa-values"/>
      <w:bookmarkEnd w:id="109"/>
      <w:r>
        <w:t>Investigating Patterns in TCSA Values</w:t>
      </w:r>
    </w:p>
    <w:p w14:paraId="3FFD5D65" w14:textId="77777777" w:rsidR="000E6216" w:rsidRDefault="00000000">
      <w:pPr>
        <w:pStyle w:val="FirstParagraph"/>
      </w:pPr>
      <w:r>
        <w:t>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 (</w:t>
      </w:r>
      <w:proofErr w:type="spellStart"/>
      <w:r>
        <w:t>McPherron</w:t>
      </w:r>
      <w:proofErr w:type="spellEnd"/>
      <w:r>
        <w:t xml:space="preserve"> et al., 2014),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 (Yi and Kim, 2010) and computational simulation models (Kim et al., 2015; Park and Marwick, 2022), indicates that the climate was colder and drier than the preceding period. Surface temperature cooling ranged from 5 to 6°C, and there was a precipitation decrease of </w:t>
      </w:r>
      <w:r>
        <w:lastRenderedPageBreak/>
        <w:t>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p w14:paraId="75F4BC50" w14:textId="77777777" w:rsidR="000E6216" w:rsidRDefault="00000000">
      <w:pPr>
        <w:pStyle w:val="TableCaption"/>
      </w:pPr>
      <w:bookmarkStart w:id="128" w:name="tbl-tcsa-ranges"/>
      <w:r>
        <w:t>Table 1: TCSA ranges from Lombard et al. (2022)</w:t>
      </w:r>
    </w:p>
    <w:tbl>
      <w:tblPr>
        <w:tblW w:w="0" w:type="auto"/>
        <w:tblLook w:val="0020" w:firstRow="1" w:lastRow="0" w:firstColumn="0" w:lastColumn="0" w:noHBand="0" w:noVBand="0"/>
        <w:tblCaption w:val="Table 1: TCSA ranges from Lombard et al. (2022)"/>
      </w:tblPr>
      <w:tblGrid>
        <w:gridCol w:w="2647"/>
        <w:gridCol w:w="1190"/>
        <w:gridCol w:w="1379"/>
        <w:gridCol w:w="494"/>
        <w:gridCol w:w="1451"/>
      </w:tblGrid>
      <w:tr w:rsidR="000E6216" w14:paraId="748C36C4" w14:textId="77777777">
        <w:trPr>
          <w:tblHeader/>
        </w:trPr>
        <w:tc>
          <w:tcPr>
            <w:tcW w:w="0" w:type="auto"/>
          </w:tcPr>
          <w:p w14:paraId="48E933FC" w14:textId="77777777" w:rsidR="000E6216" w:rsidRDefault="00000000">
            <w:pPr>
              <w:pStyle w:val="Compact"/>
            </w:pPr>
            <w:r>
              <w:t>Weapon type</w:t>
            </w:r>
          </w:p>
        </w:tc>
        <w:tc>
          <w:tcPr>
            <w:tcW w:w="0" w:type="auto"/>
          </w:tcPr>
          <w:p w14:paraId="357C2C2E" w14:textId="77777777" w:rsidR="000E6216" w:rsidRDefault="00000000">
            <w:pPr>
              <w:pStyle w:val="Compact"/>
              <w:jc w:val="right"/>
            </w:pPr>
            <w:r>
              <w:t>N of tools</w:t>
            </w:r>
          </w:p>
        </w:tc>
        <w:tc>
          <w:tcPr>
            <w:tcW w:w="0" w:type="auto"/>
          </w:tcPr>
          <w:p w14:paraId="77B7AE2F" w14:textId="77777777" w:rsidR="000E6216" w:rsidRDefault="00000000">
            <w:pPr>
              <w:pStyle w:val="Compact"/>
              <w:jc w:val="right"/>
            </w:pPr>
            <w:r>
              <w:t>Mean TCSA</w:t>
            </w:r>
          </w:p>
        </w:tc>
        <w:tc>
          <w:tcPr>
            <w:tcW w:w="0" w:type="auto"/>
          </w:tcPr>
          <w:p w14:paraId="5CA23A3B" w14:textId="77777777" w:rsidR="000E6216" w:rsidRDefault="00000000">
            <w:pPr>
              <w:pStyle w:val="Compact"/>
              <w:jc w:val="right"/>
            </w:pPr>
            <w:r>
              <w:t>SD</w:t>
            </w:r>
          </w:p>
        </w:tc>
        <w:tc>
          <w:tcPr>
            <w:tcW w:w="0" w:type="auto"/>
          </w:tcPr>
          <w:p w14:paraId="56A0DEB2" w14:textId="77777777" w:rsidR="000E6216" w:rsidRDefault="00000000">
            <w:pPr>
              <w:pStyle w:val="Compact"/>
            </w:pPr>
            <w:r>
              <w:t>TCSA Range</w:t>
            </w:r>
          </w:p>
        </w:tc>
      </w:tr>
      <w:tr w:rsidR="000E6216" w14:paraId="416CDD60" w14:textId="77777777">
        <w:tc>
          <w:tcPr>
            <w:tcW w:w="0" w:type="auto"/>
          </w:tcPr>
          <w:p w14:paraId="421DF0D1" w14:textId="77777777" w:rsidR="000E6216" w:rsidRDefault="00000000">
            <w:pPr>
              <w:pStyle w:val="Compact"/>
            </w:pPr>
            <w:r>
              <w:t>Poisoned arrow tips</w:t>
            </w:r>
          </w:p>
        </w:tc>
        <w:tc>
          <w:tcPr>
            <w:tcW w:w="0" w:type="auto"/>
          </w:tcPr>
          <w:p w14:paraId="11AC6642" w14:textId="77777777" w:rsidR="000E6216" w:rsidRDefault="00000000">
            <w:pPr>
              <w:pStyle w:val="Compact"/>
              <w:jc w:val="right"/>
            </w:pPr>
            <w:r>
              <w:t>565</w:t>
            </w:r>
          </w:p>
        </w:tc>
        <w:tc>
          <w:tcPr>
            <w:tcW w:w="0" w:type="auto"/>
          </w:tcPr>
          <w:p w14:paraId="1DDBADC6" w14:textId="77777777" w:rsidR="000E6216" w:rsidRDefault="00000000">
            <w:pPr>
              <w:pStyle w:val="Compact"/>
              <w:jc w:val="right"/>
            </w:pPr>
            <w:r>
              <w:t>11</w:t>
            </w:r>
          </w:p>
        </w:tc>
        <w:tc>
          <w:tcPr>
            <w:tcW w:w="0" w:type="auto"/>
          </w:tcPr>
          <w:p w14:paraId="0FA63676" w14:textId="77777777" w:rsidR="000E6216" w:rsidRDefault="00000000">
            <w:pPr>
              <w:pStyle w:val="Compact"/>
              <w:jc w:val="right"/>
            </w:pPr>
            <w:r>
              <w:t>7</w:t>
            </w:r>
          </w:p>
        </w:tc>
        <w:tc>
          <w:tcPr>
            <w:tcW w:w="0" w:type="auto"/>
          </w:tcPr>
          <w:p w14:paraId="768402D0" w14:textId="77777777" w:rsidR="000E6216" w:rsidRDefault="00000000">
            <w:pPr>
              <w:pStyle w:val="Compact"/>
            </w:pPr>
            <w:r>
              <w:t>4-18</w:t>
            </w:r>
          </w:p>
        </w:tc>
      </w:tr>
      <w:tr w:rsidR="000E6216" w14:paraId="084AEA12" w14:textId="77777777">
        <w:tc>
          <w:tcPr>
            <w:tcW w:w="0" w:type="auto"/>
          </w:tcPr>
          <w:p w14:paraId="08757070" w14:textId="77777777" w:rsidR="000E6216" w:rsidRDefault="00000000">
            <w:pPr>
              <w:pStyle w:val="Compact"/>
            </w:pPr>
            <w:r>
              <w:t>Un-poisoned arrow tips</w:t>
            </w:r>
          </w:p>
        </w:tc>
        <w:tc>
          <w:tcPr>
            <w:tcW w:w="0" w:type="auto"/>
          </w:tcPr>
          <w:p w14:paraId="1C6733E2" w14:textId="77777777" w:rsidR="000E6216" w:rsidRDefault="00000000">
            <w:pPr>
              <w:pStyle w:val="Compact"/>
              <w:jc w:val="right"/>
            </w:pPr>
            <w:r>
              <w:t>338</w:t>
            </w:r>
          </w:p>
        </w:tc>
        <w:tc>
          <w:tcPr>
            <w:tcW w:w="0" w:type="auto"/>
          </w:tcPr>
          <w:p w14:paraId="3E3E2B9C" w14:textId="77777777" w:rsidR="000E6216" w:rsidRDefault="00000000">
            <w:pPr>
              <w:pStyle w:val="Compact"/>
              <w:jc w:val="right"/>
            </w:pPr>
            <w:r>
              <w:t>32</w:t>
            </w:r>
          </w:p>
        </w:tc>
        <w:tc>
          <w:tcPr>
            <w:tcW w:w="0" w:type="auto"/>
          </w:tcPr>
          <w:p w14:paraId="721BD696" w14:textId="77777777" w:rsidR="000E6216" w:rsidRDefault="00000000">
            <w:pPr>
              <w:pStyle w:val="Compact"/>
              <w:jc w:val="right"/>
            </w:pPr>
            <w:r>
              <w:t>15</w:t>
            </w:r>
          </w:p>
        </w:tc>
        <w:tc>
          <w:tcPr>
            <w:tcW w:w="0" w:type="auto"/>
          </w:tcPr>
          <w:p w14:paraId="31042D4E" w14:textId="77777777" w:rsidR="000E6216" w:rsidRDefault="00000000">
            <w:pPr>
              <w:pStyle w:val="Compact"/>
            </w:pPr>
            <w:r>
              <w:t>17-47</w:t>
            </w:r>
          </w:p>
        </w:tc>
      </w:tr>
      <w:tr w:rsidR="000E6216" w14:paraId="718DD5D9" w14:textId="77777777">
        <w:tc>
          <w:tcPr>
            <w:tcW w:w="0" w:type="auto"/>
          </w:tcPr>
          <w:p w14:paraId="3D027B1F" w14:textId="77777777" w:rsidR="000E6216" w:rsidRDefault="00000000">
            <w:pPr>
              <w:pStyle w:val="Compact"/>
            </w:pPr>
            <w:r>
              <w:t>Dart tips</w:t>
            </w:r>
          </w:p>
        </w:tc>
        <w:tc>
          <w:tcPr>
            <w:tcW w:w="0" w:type="auto"/>
          </w:tcPr>
          <w:p w14:paraId="233A3226" w14:textId="77777777" w:rsidR="000E6216" w:rsidRDefault="00000000">
            <w:pPr>
              <w:pStyle w:val="Compact"/>
              <w:jc w:val="right"/>
            </w:pPr>
            <w:r>
              <w:t>40</w:t>
            </w:r>
          </w:p>
        </w:tc>
        <w:tc>
          <w:tcPr>
            <w:tcW w:w="0" w:type="auto"/>
          </w:tcPr>
          <w:p w14:paraId="0AA2A623" w14:textId="77777777" w:rsidR="000E6216" w:rsidRDefault="00000000">
            <w:pPr>
              <w:pStyle w:val="Compact"/>
              <w:jc w:val="right"/>
            </w:pPr>
            <w:r>
              <w:t>58</w:t>
            </w:r>
          </w:p>
        </w:tc>
        <w:tc>
          <w:tcPr>
            <w:tcW w:w="0" w:type="auto"/>
          </w:tcPr>
          <w:p w14:paraId="1CCC4763" w14:textId="77777777" w:rsidR="000E6216" w:rsidRDefault="00000000">
            <w:pPr>
              <w:pStyle w:val="Compact"/>
              <w:jc w:val="right"/>
            </w:pPr>
            <w:r>
              <w:t>18</w:t>
            </w:r>
          </w:p>
        </w:tc>
        <w:tc>
          <w:tcPr>
            <w:tcW w:w="0" w:type="auto"/>
          </w:tcPr>
          <w:p w14:paraId="63DB5D0E" w14:textId="77777777" w:rsidR="000E6216" w:rsidRDefault="00000000">
            <w:pPr>
              <w:pStyle w:val="Compact"/>
            </w:pPr>
            <w:r>
              <w:t>40-76</w:t>
            </w:r>
          </w:p>
        </w:tc>
      </w:tr>
      <w:tr w:rsidR="000E6216" w14:paraId="4387A7D5" w14:textId="77777777">
        <w:tc>
          <w:tcPr>
            <w:tcW w:w="0" w:type="auto"/>
          </w:tcPr>
          <w:p w14:paraId="6951D805" w14:textId="77777777" w:rsidR="000E6216" w:rsidRDefault="00000000">
            <w:pPr>
              <w:pStyle w:val="Compact"/>
            </w:pPr>
            <w:r>
              <w:t>Javelin tips</w:t>
            </w:r>
          </w:p>
        </w:tc>
        <w:tc>
          <w:tcPr>
            <w:tcW w:w="0" w:type="auto"/>
          </w:tcPr>
          <w:p w14:paraId="03D93121" w14:textId="77777777" w:rsidR="000E6216" w:rsidRDefault="00000000">
            <w:pPr>
              <w:pStyle w:val="Compact"/>
              <w:jc w:val="right"/>
            </w:pPr>
            <w:r>
              <w:t>270</w:t>
            </w:r>
          </w:p>
        </w:tc>
        <w:tc>
          <w:tcPr>
            <w:tcW w:w="0" w:type="auto"/>
          </w:tcPr>
          <w:p w14:paraId="3E3E7563" w14:textId="77777777" w:rsidR="000E6216" w:rsidRDefault="00000000">
            <w:pPr>
              <w:pStyle w:val="Compact"/>
              <w:jc w:val="right"/>
            </w:pPr>
            <w:r>
              <w:t>66</w:t>
            </w:r>
          </w:p>
        </w:tc>
        <w:tc>
          <w:tcPr>
            <w:tcW w:w="0" w:type="auto"/>
          </w:tcPr>
          <w:p w14:paraId="7D2A2BDB" w14:textId="77777777" w:rsidR="000E6216" w:rsidRDefault="00000000">
            <w:pPr>
              <w:pStyle w:val="Compact"/>
              <w:jc w:val="right"/>
            </w:pPr>
            <w:r>
              <w:t>24</w:t>
            </w:r>
          </w:p>
        </w:tc>
        <w:tc>
          <w:tcPr>
            <w:tcW w:w="0" w:type="auto"/>
          </w:tcPr>
          <w:p w14:paraId="55E1690B" w14:textId="77777777" w:rsidR="000E6216" w:rsidRDefault="00000000">
            <w:pPr>
              <w:pStyle w:val="Compact"/>
            </w:pPr>
            <w:r>
              <w:t>42-90</w:t>
            </w:r>
          </w:p>
        </w:tc>
      </w:tr>
      <w:tr w:rsidR="000E6216" w14:paraId="606C0778" w14:textId="77777777">
        <w:tc>
          <w:tcPr>
            <w:tcW w:w="0" w:type="auto"/>
          </w:tcPr>
          <w:p w14:paraId="463E723E" w14:textId="77777777" w:rsidR="000E6216" w:rsidRDefault="00000000">
            <w:pPr>
              <w:pStyle w:val="Compact"/>
            </w:pPr>
            <w:r>
              <w:t>Stabbing spear tips</w:t>
            </w:r>
          </w:p>
        </w:tc>
        <w:tc>
          <w:tcPr>
            <w:tcW w:w="0" w:type="auto"/>
          </w:tcPr>
          <w:p w14:paraId="64B18286" w14:textId="77777777" w:rsidR="000E6216" w:rsidRDefault="00000000">
            <w:pPr>
              <w:pStyle w:val="Compact"/>
              <w:jc w:val="right"/>
            </w:pPr>
            <w:r>
              <w:t>141</w:t>
            </w:r>
          </w:p>
        </w:tc>
        <w:tc>
          <w:tcPr>
            <w:tcW w:w="0" w:type="auto"/>
          </w:tcPr>
          <w:p w14:paraId="08E92BE5" w14:textId="77777777" w:rsidR="000E6216" w:rsidRDefault="00000000">
            <w:pPr>
              <w:pStyle w:val="Compact"/>
              <w:jc w:val="right"/>
            </w:pPr>
            <w:r>
              <w:t>140</w:t>
            </w:r>
          </w:p>
        </w:tc>
        <w:tc>
          <w:tcPr>
            <w:tcW w:w="0" w:type="auto"/>
          </w:tcPr>
          <w:p w14:paraId="7445A22A" w14:textId="77777777" w:rsidR="000E6216" w:rsidRDefault="00000000">
            <w:pPr>
              <w:pStyle w:val="Compact"/>
              <w:jc w:val="right"/>
            </w:pPr>
            <w:r>
              <w:t>60</w:t>
            </w:r>
          </w:p>
        </w:tc>
        <w:tc>
          <w:tcPr>
            <w:tcW w:w="0" w:type="auto"/>
          </w:tcPr>
          <w:p w14:paraId="2E6B2B62" w14:textId="77777777" w:rsidR="000E6216" w:rsidRDefault="00000000">
            <w:pPr>
              <w:pStyle w:val="Compact"/>
            </w:pPr>
            <w:r>
              <w:t>80-200</w:t>
            </w:r>
          </w:p>
        </w:tc>
      </w:tr>
    </w:tbl>
    <w:bookmarkEnd w:id="128"/>
    <w:p w14:paraId="2B6781A1" w14:textId="77777777" w:rsidR="000E6216" w:rsidRDefault="00000000">
      <w:pPr>
        <w:pStyle w:val="BodyText"/>
      </w:pPr>
      <w:r>
        <w:t xml:space="preserve">To aid in interpreting our results, we referenced the TCSA ranges for different weapon-delivery systems that Lombard et al. (2022) and Lombard (2021) created by summarizing the analysis by Wadley and </w:t>
      </w:r>
      <w:proofErr w:type="spellStart"/>
      <w:r>
        <w:t>Mohapi</w:t>
      </w:r>
      <w:proofErr w:type="spellEnd"/>
      <w:r>
        <w:t xml:space="preserve"> (2008) of backed microliths (</w:t>
      </w:r>
      <w:hyperlink w:anchor="tbl-tcsa-ranges">
        <w:r>
          <w:rPr>
            <w:rStyle w:val="Hyperlink"/>
          </w:rPr>
          <w:t>Table 1</w:t>
        </w:r>
      </w:hyperlink>
      <w:r>
        <w:t>).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p w14:paraId="3CE4BAB5" w14:textId="77777777" w:rsidR="000E6216" w:rsidRDefault="00000000">
      <w:pPr>
        <w:pStyle w:val="Heading3"/>
      </w:pPr>
      <w:bookmarkStart w:id="129" w:name="raw-materials"/>
      <w:r>
        <w:t>Raw Materials</w:t>
      </w:r>
    </w:p>
    <w:p w14:paraId="2DDB7497" w14:textId="77777777" w:rsidR="000E6216" w:rsidRDefault="00000000">
      <w:pPr>
        <w:pStyle w:val="FirstParagraph"/>
      </w:pPr>
      <w:r>
        <w:t>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 (</w:t>
      </w:r>
      <w:proofErr w:type="spellStart"/>
      <w:r>
        <w:t>Seong</w:t>
      </w:r>
      <w:proofErr w:type="spellEnd"/>
      <w:r>
        <w:t>, 2004). We analyzed TCSA values of 160 artifacts with raw material information to examine the interaction of raw material types and TCSA values. We categorized rare raw materials, which have less than 10 artifacts, as “Other.”</w:t>
      </w:r>
    </w:p>
    <w:p w14:paraId="57149F98" w14:textId="77777777" w:rsidR="000E6216" w:rsidRDefault="00000000">
      <w:pPr>
        <w:pStyle w:val="Heading3"/>
      </w:pPr>
      <w:bookmarkStart w:id="130" w:name="weight"/>
      <w:bookmarkEnd w:id="129"/>
      <w:r>
        <w:t>Weight</w:t>
      </w:r>
    </w:p>
    <w:p w14:paraId="4D3B62C9" w14:textId="77777777" w:rsidR="000E6216" w:rsidRDefault="00000000">
      <w:pPr>
        <w:pStyle w:val="FirstParagraph"/>
      </w:pPr>
      <w:r>
        <w:t>Different sizes of stone artifacts can constrain or enable different functions. Overall size of stone points has been used as a potential proxy for identifying different types of armatures (</w:t>
      </w:r>
      <w:proofErr w:type="spellStart"/>
      <w:r>
        <w:t>Sahle</w:t>
      </w:r>
      <w:proofErr w:type="spellEnd"/>
      <w:r>
        <w:t xml:space="preserve"> and Brooks, 2019; Thomas, 1978). We chose weight as a proxy for the overall size of the stemmed points. As a reliable discriminator between tools of different sizes as well as a descriptive attribute, weight can be measured rapidly and objectively (</w:t>
      </w:r>
      <w:proofErr w:type="spellStart"/>
      <w:r>
        <w:t>Fenenga</w:t>
      </w:r>
      <w:proofErr w:type="spellEnd"/>
      <w:r>
        <w:t>, 1953; Shea, 2006). We then explored the relationship between weight and raw materials on TCSA values. Excluding points that we were not able to directly measure or obtain records of their weight, we explored the relationship between TCSA and weight for 152 artifacts.</w:t>
      </w:r>
    </w:p>
    <w:p w14:paraId="7A498751" w14:textId="77777777" w:rsidR="000E6216" w:rsidRDefault="00000000">
      <w:pPr>
        <w:pStyle w:val="Heading3"/>
      </w:pPr>
      <w:bookmarkStart w:id="131" w:name="temporal-patterns"/>
      <w:bookmarkEnd w:id="130"/>
      <w:r>
        <w:t>Temporal Patterns</w:t>
      </w:r>
    </w:p>
    <w:p w14:paraId="71D92782" w14:textId="77777777" w:rsidR="000E6216" w:rsidRDefault="00000000">
      <w:pPr>
        <w:pStyle w:val="FirstParagraph"/>
      </w:pPr>
      <w:r>
        <w:t xml:space="preserve">We used radiocarbon ages to investigate the temporal patterns of the likely uses of stemmed points. After excluding assemblages that have no radiocarbon dates, we used 26 </w:t>
      </w:r>
      <w:r>
        <w:lastRenderedPageBreak/>
        <w:t>assemblages dated from 45ka to 14.8ka to explore variation in TCSA over time. We divided the artifacts from dated assemblages into three groups based on the LGM: before, during and after, to examine the impact of this major climate event on TCSA values.</w:t>
      </w:r>
    </w:p>
    <w:p w14:paraId="32CD9472" w14:textId="77777777" w:rsidR="000E6216" w:rsidRDefault="00000000">
      <w:pPr>
        <w:pStyle w:val="Heading3"/>
      </w:pPr>
      <w:bookmarkStart w:id="132" w:name="spatial-patterns"/>
      <w:bookmarkEnd w:id="131"/>
      <w:r>
        <w:t>Spatial Patterns</w:t>
      </w:r>
    </w:p>
    <w:p w14:paraId="13C4BAC0" w14:textId="77777777" w:rsidR="000E6216" w:rsidRDefault="00000000">
      <w:pPr>
        <w:pStyle w:val="FirstParagraph"/>
      </w:pPr>
      <w:r>
        <w:t>We summarized the distribution of TCSA values for each assemblage to analyze spatial patterns in TCSA values. Among the 25 sites, we combined those that contained fewer than five stemmed points and named them “Other.” 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14:paraId="7D3D0959" w14:textId="77777777" w:rsidR="000E6216" w:rsidRDefault="00000000">
      <w:pPr>
        <w:pStyle w:val="BodyText"/>
      </w:pPr>
      <w:r>
        <w:t xml:space="preserve">The vegetation zones are based on Yi and Kim’s (2010) classification of South Korea into three zones: Central Temperate Zone (CT), South Temperate Zone (ST), and Subtropical-warm Temperate Zone (SWT). These divisions are based on </w:t>
      </w:r>
      <w:proofErr w:type="spellStart"/>
      <w:r>
        <w:t>Yim</w:t>
      </w:r>
      <w:proofErr w:type="spellEnd"/>
      <w:r>
        <w:t xml:space="preserve"> and Kira’s (1975) forest vegetation map, defined by recent temperature and precipitation values.</w:t>
      </w:r>
    </w:p>
    <w:p w14:paraId="299CA4FA" w14:textId="77777777" w:rsidR="000E6216" w:rsidRDefault="00000000">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 (Lee et al., 2008). The sites in our sample occur in 14 of these zones: </w:t>
      </w:r>
      <w:proofErr w:type="spellStart"/>
      <w:r>
        <w:t>Imjin</w:t>
      </w:r>
      <w:proofErr w:type="spellEnd"/>
      <w:r>
        <w:t xml:space="preserve"> river basin (IRB), Metropolitan (MP), Central inland (CI), </w:t>
      </w:r>
      <w:proofErr w:type="spellStart"/>
      <w:r>
        <w:t>Kangwon</w:t>
      </w:r>
      <w:proofErr w:type="spellEnd"/>
      <w:r>
        <w:t xml:space="preserve"> coastal (KC), </w:t>
      </w:r>
      <w:proofErr w:type="spellStart"/>
      <w:r>
        <w:t>Choongnam</w:t>
      </w:r>
      <w:proofErr w:type="spellEnd"/>
      <w:r>
        <w:t xml:space="preserve"> coastal (CC), Southwestern inland (SWI), Upper </w:t>
      </w:r>
      <w:proofErr w:type="spellStart"/>
      <w:r>
        <w:t>Nagdong</w:t>
      </w:r>
      <w:proofErr w:type="spellEnd"/>
      <w:r>
        <w:t xml:space="preserve"> river basin (UNRB), </w:t>
      </w:r>
      <w:proofErr w:type="spellStart"/>
      <w:r>
        <w:t>WoolYoung</w:t>
      </w:r>
      <w:proofErr w:type="spellEnd"/>
      <w:r>
        <w:t xml:space="preserve"> coastal (WYC), Western Cholla (WC), Southern mountain (SM), Southeastern inland (SEI), </w:t>
      </w:r>
      <w:proofErr w:type="spellStart"/>
      <w:r>
        <w:t>Hyungsan</w:t>
      </w:r>
      <w:proofErr w:type="spellEnd"/>
      <w:r>
        <w:t xml:space="preserve"> </w:t>
      </w:r>
      <w:proofErr w:type="spellStart"/>
      <w:r>
        <w:t>Taewha</w:t>
      </w:r>
      <w:proofErr w:type="spellEnd"/>
      <w:r>
        <w:t xml:space="preserve"> coastal (HTC), Western south coastal (WSC), and Eastern south coastal (ESC). Then, we used longitude and latitude to locate individual assemblages and examined TCSA values for each zone. We note that modern eco-regional maps may not fully resemble the Pleistocene landscape in which the points were made and used. Unfortunately, reconstructions of Pleistocene landscapes are not available for our study area. We assume the underlying environmental factors such as altitude, slope, drainage, hydrology, and bedrock are relatively stable over time, and are suitable as an analogy for initial hypothesizing about relationships between Pleistocene geographical variation and stone artifact technology.</w:t>
      </w:r>
    </w:p>
    <w:p w14:paraId="7971D838" w14:textId="77777777" w:rsidR="000E6216" w:rsidRDefault="00000000">
      <w:pPr>
        <w:pStyle w:val="Heading2"/>
      </w:pPr>
      <w:bookmarkStart w:id="133" w:name="modelling-weapon-tip-type-selection"/>
      <w:bookmarkEnd w:id="127"/>
      <w:bookmarkEnd w:id="132"/>
      <w:r>
        <w:t>Modelling Weapon-Tip Type Selection</w:t>
      </w:r>
    </w:p>
    <w:p w14:paraId="1F80CE89" w14:textId="77777777" w:rsidR="000E6216" w:rsidRDefault="00000000">
      <w:pPr>
        <w:pStyle w:val="FirstParagraph"/>
      </w:pPr>
      <w:r>
        <w:t>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 (</w:t>
      </w:r>
      <w:proofErr w:type="spellStart"/>
      <w:r>
        <w:t>Angelbeck</w:t>
      </w:r>
      <w:proofErr w:type="spellEnd"/>
      <w:r>
        <w:t xml:space="preserve"> and Cameron, 2014; </w:t>
      </w:r>
      <w:proofErr w:type="spellStart"/>
      <w:r>
        <w:t>Bettinger</w:t>
      </w:r>
      <w:proofErr w:type="spellEnd"/>
      <w:r>
        <w:t xml:space="preserve">, 2013; </w:t>
      </w:r>
      <w:proofErr w:type="spellStart"/>
      <w:r>
        <w:t>Rorabaugh</w:t>
      </w:r>
      <w:proofErr w:type="spellEnd"/>
      <w:r>
        <w:t xml:space="preserve"> and Fulkerson, 2015). Taking an evolutionary approach, we assume that, given an opportunity to explore alternative technologies, human groups selected a specific stone tool technology based on its advantages over other alternatives, according to their </w:t>
      </w:r>
      <w:r>
        <w:lastRenderedPageBreak/>
        <w:t xml:space="preserve">performance in a variety of domains, such as physical and social functions (Lombard et al., 2022). Thus, the selection of weapon-tip types is likely to reflect the socio-environmental circumstances that people encountered and managed. In one example, </w:t>
      </w:r>
      <w:proofErr w:type="spellStart"/>
      <w:r>
        <w:t>Eren</w:t>
      </w:r>
      <w:proofErr w:type="spellEnd"/>
      <w:r>
        <w:t xml:space="preserve"> et al. (2022) 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14:paraId="2B8030B7" w14:textId="77777777" w:rsidR="000E6216" w:rsidRDefault="00000000">
      <w:pPr>
        <w:pStyle w:val="BodyText"/>
      </w:pPr>
      <w:r>
        <w:t xml:space="preserve">Inspired by </w:t>
      </w:r>
      <w:proofErr w:type="spellStart"/>
      <w:r>
        <w:t>Eren</w:t>
      </w:r>
      <w:proofErr w:type="spellEnd"/>
      <w:r>
        <w:t xml:space="preserve"> et al. (2022)’s approach, we hypothesized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 (</w:t>
      </w:r>
      <w:proofErr w:type="spellStart"/>
      <w:r>
        <w:t>Bettinger</w:t>
      </w:r>
      <w:proofErr w:type="spellEnd"/>
      <w:r>
        <w:t xml:space="preserve"> and Grote, 2016; Bird and O’Connell, 2006; Kelly, 2007).</w:t>
      </w:r>
    </w:p>
    <w:p w14:paraId="6FD9B93D" w14:textId="77777777" w:rsidR="000E6216" w:rsidRDefault="00000000">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w:t>
      </w:r>
      <w:proofErr w:type="spellStart"/>
      <w:r>
        <w:t>bioproductivity</w:t>
      </w:r>
      <w:proofErr w:type="spellEnd"/>
      <w:r>
        <w:t>.</w:t>
      </w:r>
    </w:p>
    <w:p w14:paraId="0EA4546C" w14:textId="77777777" w:rsidR="000E6216" w:rsidRDefault="00000000">
      <w:pPr>
        <w:pStyle w:val="BodyText"/>
      </w:pPr>
      <w:r>
        <w:t>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 Hamilton et al. (2016) 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14:paraId="51475F11" w14:textId="77777777" w:rsidR="000E6216" w:rsidRDefault="00000000">
      <w:pPr>
        <w:pStyle w:val="BodyText"/>
      </w:pPr>
      <w:r>
        <w:t xml:space="preserve">The entire R code (R Core Team, 2021) and data files used for all the analyses and visualizations contained in this paper are openly available at https://doi.org/10.17605/osf.io/dqna8 to enable re-use of materials and improve reproducibility and transparency (Marwick, 2017). All of the figures, tables, statistical test results presented here can be independently reproduced with the code and data in this </w:t>
      </w:r>
      <w:r>
        <w:lastRenderedPageBreak/>
        <w:t>repository. The code is released under the MIT license, the data as CC-0, and the figures as CC-BY, to enable maximum re-use.</w:t>
      </w:r>
    </w:p>
    <w:p w14:paraId="3A16F2FB" w14:textId="77777777" w:rsidR="000E6216" w:rsidRDefault="00000000">
      <w:pPr>
        <w:pStyle w:val="Heading1"/>
      </w:pPr>
      <w:bookmarkStart w:id="134" w:name="results"/>
      <w:bookmarkEnd w:id="108"/>
      <w:bookmarkEnd w:id="133"/>
      <w:r>
        <w:t>Results</w:t>
      </w:r>
    </w:p>
    <w:p w14:paraId="1D745EED" w14:textId="77777777" w:rsidR="000E6216" w:rsidRDefault="00000000">
      <w:pPr>
        <w:pStyle w:val="Heading2"/>
      </w:pPr>
      <w:bookmarkStart w:id="135" w:name="tcsa-range-of-korean-stemmed-points"/>
      <w:r>
        <w:t>TCSA Range of Korean Stemmed Points</w:t>
      </w:r>
    </w:p>
    <w:p w14:paraId="146A787A" w14:textId="77777777" w:rsidR="000E6216" w:rsidRDefault="00000000">
      <w:pPr>
        <w:pStyle w:val="FirstParagraph"/>
      </w:pPr>
      <w:hyperlink w:anchor="fig-tcsa-all-sp">
        <w:r>
          <w:rPr>
            <w:rStyle w:val="Hyperlink"/>
          </w:rPr>
          <w:t>Figure 3</w:t>
        </w:r>
      </w:hyperlink>
      <w:r>
        <w:t xml:space="preserve"> 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 </w:t>
      </w:r>
      <w:hyperlink w:anchor="tbl-tcsa-ranges">
        <w:r>
          <w:rPr>
            <w:rStyle w:val="Hyperlink"/>
          </w:rPr>
          <w:t>Table 1</w:t>
        </w:r>
      </w:hyperlink>
      <w:r>
        <w:t>,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W w:w="5000" w:type="pct"/>
        <w:tblLook w:val="0000" w:firstRow="0" w:lastRow="0" w:firstColumn="0" w:lastColumn="0" w:noHBand="0" w:noVBand="0"/>
      </w:tblPr>
      <w:tblGrid>
        <w:gridCol w:w="9576"/>
      </w:tblGrid>
      <w:tr w:rsidR="000E6216" w14:paraId="79896043" w14:textId="77777777">
        <w:tc>
          <w:tcPr>
            <w:tcW w:w="0" w:type="auto"/>
          </w:tcPr>
          <w:p w14:paraId="539C93A5" w14:textId="77777777" w:rsidR="000E6216" w:rsidRDefault="00000000">
            <w:pPr>
              <w:pStyle w:val="Figure"/>
              <w:jc w:val="center"/>
            </w:pPr>
            <w:bookmarkStart w:id="136" w:name="fig-tcsa-all-sp"/>
            <w:r>
              <w:rPr>
                <w:noProof/>
              </w:rPr>
              <w:drawing>
                <wp:inline distT="0" distB="0" distL="0" distR="0" wp14:anchorId="67CFCF37" wp14:editId="2A4D633F">
                  <wp:extent cx="5943600" cy="3962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paper_files/figure-docx/fig-tcsa-all-sp-1.png"/>
                          <pic:cNvPicPr>
                            <a:picLocks noChangeAspect="1" noChangeArrowheads="1"/>
                          </pic:cNvPicPr>
                        </pic:nvPicPr>
                        <pic:blipFill>
                          <a:blip r:embed="rId10"/>
                          <a:stretch>
                            <a:fillRect/>
                          </a:stretch>
                        </pic:blipFill>
                        <pic:spPr bwMode="auto">
                          <a:xfrm>
                            <a:off x="0" y="0"/>
                            <a:ext cx="5943600" cy="3962400"/>
                          </a:xfrm>
                          <a:prstGeom prst="rect">
                            <a:avLst/>
                          </a:prstGeom>
                          <a:noFill/>
                          <a:ln w="9525">
                            <a:noFill/>
                            <a:headEnd/>
                            <a:tailEnd/>
                          </a:ln>
                        </pic:spPr>
                      </pic:pic>
                    </a:graphicData>
                  </a:graphic>
                </wp:inline>
              </w:drawing>
            </w:r>
          </w:p>
          <w:p w14:paraId="38D90B0A" w14:textId="77777777" w:rsidR="000E6216" w:rsidRDefault="00000000">
            <w:pPr>
              <w:pStyle w:val="ImageCaption"/>
              <w:spacing w:before="200"/>
            </w:pPr>
            <w:r>
              <w:t xml:space="preserve">Figure 3: Distribution of TCSA values for all Korean stemmed points in the current dataset. The shaded boxes in color indicate TCSA ranges for different weapon types based on </w:t>
            </w:r>
            <w:hyperlink w:anchor="tbl-tcsa-ranges">
              <w:r>
                <w:rPr>
                  <w:rStyle w:val="Hyperlink"/>
                </w:rPr>
                <w:t>Table 1</w:t>
              </w:r>
            </w:hyperlink>
            <w:r>
              <w:t>.</w:t>
            </w:r>
          </w:p>
        </w:tc>
        <w:bookmarkEnd w:id="136"/>
      </w:tr>
    </w:tbl>
    <w:p w14:paraId="263EDE2E" w14:textId="77777777" w:rsidR="000E6216" w:rsidRDefault="00000000">
      <w:pPr>
        <w:pStyle w:val="Heading2"/>
      </w:pPr>
      <w:bookmarkStart w:id="137" w:name="Xce826388cc2aab86cb787e64bd5fbda6262ab3c"/>
      <w:bookmarkEnd w:id="135"/>
      <w:r>
        <w:t>Variation in TCSA Values by Artifact Size</w:t>
      </w:r>
    </w:p>
    <w:p w14:paraId="54DE5DA8" w14:textId="77777777" w:rsidR="000E6216" w:rsidRDefault="00000000">
      <w:pPr>
        <w:pStyle w:val="FirstParagraph"/>
      </w:pPr>
      <w:r>
        <w:t xml:space="preserve">Using weight as a size proxy, we examined the relationship between size and likely use of the stemmed points inferred from TCSA values. We conducted a univariate cluster analysis </w:t>
      </w:r>
      <w:r>
        <w:lastRenderedPageBreak/>
        <w:t xml:space="preserve">(Song and Zhong, 2020; Wang and Song, 2011) of stemmed points by weight, revealing three clusters of artifact sizes (A of </w:t>
      </w:r>
      <w:hyperlink w:anchor="fig-artifact-size-cluster">
        <w:r>
          <w:rPr>
            <w:rStyle w:val="Hyperlink"/>
          </w:rPr>
          <w:t>Figure 4</w:t>
        </w:r>
      </w:hyperlink>
      <w:r>
        <w:t xml:space="preserve">, mean = 10.1, SD = 7.3). Cluster 1, the smallest (lightest) artifacts, has a lower range of TCSA values compared to Cluster 2 (B of </w:t>
      </w:r>
      <w:hyperlink w:anchor="fig-artifact-size-cluster">
        <w:r>
          <w:rPr>
            <w:rStyle w:val="Hyperlink"/>
          </w:rPr>
          <w:t>Figure 4</w:t>
        </w:r>
      </w:hyperlink>
      <w:r>
        <w:t>, mean = 94.5, SD = 42.8). TCSA values for Cluster 3 are the highest, except for one artifact, which is lower than 50.</w:t>
      </w:r>
    </w:p>
    <w:tbl>
      <w:tblPr>
        <w:tblW w:w="5000" w:type="pct"/>
        <w:tblLook w:val="0000" w:firstRow="0" w:lastRow="0" w:firstColumn="0" w:lastColumn="0" w:noHBand="0" w:noVBand="0"/>
      </w:tblPr>
      <w:tblGrid>
        <w:gridCol w:w="9576"/>
      </w:tblGrid>
      <w:tr w:rsidR="000E6216" w14:paraId="09DD87C7" w14:textId="77777777">
        <w:tc>
          <w:tcPr>
            <w:tcW w:w="0" w:type="auto"/>
          </w:tcPr>
          <w:p w14:paraId="71BBD2CA" w14:textId="77777777" w:rsidR="000E6216" w:rsidRDefault="00000000">
            <w:pPr>
              <w:pStyle w:val="Figure"/>
              <w:jc w:val="center"/>
            </w:pPr>
            <w:bookmarkStart w:id="138" w:name="fig-artifact-size-cluster"/>
            <w:r>
              <w:rPr>
                <w:noProof/>
              </w:rPr>
              <w:drawing>
                <wp:inline distT="0" distB="0" distL="0" distR="0" wp14:anchorId="75E541CC" wp14:editId="771A2E1C">
                  <wp:extent cx="5943600" cy="2971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paper_files/figure-docx/fig-artifact-size-cluster-1.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p>
          <w:p w14:paraId="4D928AA4" w14:textId="77777777" w:rsidR="000E6216" w:rsidRDefault="00000000">
            <w:pPr>
              <w:pStyle w:val="ImageCaption"/>
              <w:spacing w:before="200"/>
            </w:pPr>
            <w:r>
              <w:t>Figure 4: A. Distribution of artifact weight showing three clusters. B. TCSA values for all artifacts. Artifact size classes indicated by the digits representing data point values. The shaded boxes in color indicate TCSA ranges for different weapon types based on Table 1.</w:t>
            </w:r>
          </w:p>
        </w:tc>
        <w:bookmarkEnd w:id="138"/>
      </w:tr>
    </w:tbl>
    <w:p w14:paraId="12AE9ABD" w14:textId="77777777" w:rsidR="000E6216" w:rsidRDefault="00000000">
      <w:pPr>
        <w:pStyle w:val="Heading2"/>
      </w:pPr>
      <w:bookmarkStart w:id="139" w:name="variation-in-tcsa-values-by-raw-material"/>
      <w:bookmarkEnd w:id="137"/>
      <w:r>
        <w:t>Variation in TCSA Values by Raw Material</w:t>
      </w:r>
    </w:p>
    <w:p w14:paraId="4F72F60A" w14:textId="77777777" w:rsidR="000E6216" w:rsidRDefault="00000000">
      <w:pPr>
        <w:pStyle w:val="FirstParagraph"/>
      </w:pPr>
      <w:hyperlink w:anchor="fig-tcsa-raw-materials">
        <w:r>
          <w:rPr>
            <w:rStyle w:val="Hyperlink"/>
          </w:rPr>
          <w:t>Figure 5</w:t>
        </w:r>
      </w:hyperlink>
      <w:r>
        <w:t xml:space="preserve"> 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 “Other” raw materials includes porphyry, trachyte, felsite, chert, quartz, quartzite, granite, mudstone, and unidentified rocks. Overall, there is no clear pattern of TCSA values among different raw materials (</w:t>
      </w:r>
      <w:r>
        <w:rPr>
          <w:i/>
          <w:iCs/>
        </w:rPr>
        <w:t>F</w:t>
      </w:r>
      <w:r>
        <w:t xml:space="preserve">(5, 154) = 2.72, </w:t>
      </w:r>
      <w:r>
        <w:rPr>
          <w:i/>
          <w:iCs/>
        </w:rPr>
        <w:t>p</w:t>
      </w:r>
      <w:r>
        <w:t xml:space="preserve"> = .022).</w:t>
      </w:r>
    </w:p>
    <w:tbl>
      <w:tblPr>
        <w:tblW w:w="5000" w:type="pct"/>
        <w:tblLook w:val="0000" w:firstRow="0" w:lastRow="0" w:firstColumn="0" w:lastColumn="0" w:noHBand="0" w:noVBand="0"/>
      </w:tblPr>
      <w:tblGrid>
        <w:gridCol w:w="9576"/>
      </w:tblGrid>
      <w:tr w:rsidR="000E6216" w14:paraId="01C7A69C" w14:textId="77777777">
        <w:tc>
          <w:tcPr>
            <w:tcW w:w="0" w:type="auto"/>
          </w:tcPr>
          <w:p w14:paraId="0855AC03" w14:textId="77777777" w:rsidR="000E6216" w:rsidRDefault="00000000">
            <w:pPr>
              <w:pStyle w:val="Figure"/>
              <w:jc w:val="center"/>
            </w:pPr>
            <w:bookmarkStart w:id="140" w:name="fig-tcsa-raw-materials"/>
            <w:r>
              <w:rPr>
                <w:noProof/>
              </w:rPr>
              <w:lastRenderedPageBreak/>
              <w:drawing>
                <wp:inline distT="0" distB="0" distL="0" distR="0" wp14:anchorId="4267E3E1" wp14:editId="269E0462">
                  <wp:extent cx="5943600" cy="4322618"/>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aper_files/figure-docx/fig-tcsa-raw-materials-1.png"/>
                          <pic:cNvPicPr>
                            <a:picLocks noChangeAspect="1" noChangeArrowheads="1"/>
                          </pic:cNvPicPr>
                        </pic:nvPicPr>
                        <pic:blipFill>
                          <a:blip r:embed="rId12"/>
                          <a:stretch>
                            <a:fillRect/>
                          </a:stretch>
                        </pic:blipFill>
                        <pic:spPr bwMode="auto">
                          <a:xfrm>
                            <a:off x="0" y="0"/>
                            <a:ext cx="5943600" cy="4322618"/>
                          </a:xfrm>
                          <a:prstGeom prst="rect">
                            <a:avLst/>
                          </a:prstGeom>
                          <a:noFill/>
                          <a:ln w="9525">
                            <a:noFill/>
                            <a:headEnd/>
                            <a:tailEnd/>
                          </a:ln>
                        </pic:spPr>
                      </pic:pic>
                    </a:graphicData>
                  </a:graphic>
                </wp:inline>
              </w:drawing>
            </w:r>
          </w:p>
          <w:p w14:paraId="59B4A26A" w14:textId="77777777" w:rsidR="000E6216" w:rsidRDefault="00000000">
            <w:pPr>
              <w:pStyle w:val="ImageCaption"/>
              <w:spacing w:before="200"/>
            </w:pPr>
            <w:r>
              <w:t>Figure 5: TCSA values by lithic raw material. The shaded boxes in color indicate TCSA ranges for different weapon types based on Table 1.</w:t>
            </w:r>
          </w:p>
        </w:tc>
        <w:bookmarkEnd w:id="140"/>
      </w:tr>
    </w:tbl>
    <w:p w14:paraId="634F69F0" w14:textId="77777777" w:rsidR="000E6216" w:rsidRDefault="00000000">
      <w:pPr>
        <w:pStyle w:val="BodyText"/>
      </w:pPr>
      <w:hyperlink w:anchor="fig-tcsa-size">
        <w:r>
          <w:rPr>
            <w:rStyle w:val="Hyperlink"/>
          </w:rPr>
          <w:t>Figure 6</w:t>
        </w:r>
      </w:hyperlink>
      <w:r>
        <w:t xml:space="preserve"> 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 </w:t>
      </w:r>
      <w:hyperlink w:anchor="fig-tcsa-raw-materials">
        <w:r>
          <w:rPr>
            <w:rStyle w:val="Hyperlink"/>
          </w:rPr>
          <w:t>Figure 5</w:t>
        </w:r>
      </w:hyperlink>
      <w:r>
        <w:t>).</w:t>
      </w:r>
    </w:p>
    <w:tbl>
      <w:tblPr>
        <w:tblW w:w="5000" w:type="pct"/>
        <w:tblLook w:val="0000" w:firstRow="0" w:lastRow="0" w:firstColumn="0" w:lastColumn="0" w:noHBand="0" w:noVBand="0"/>
      </w:tblPr>
      <w:tblGrid>
        <w:gridCol w:w="9576"/>
      </w:tblGrid>
      <w:tr w:rsidR="000E6216" w14:paraId="532CE3BA" w14:textId="77777777">
        <w:tc>
          <w:tcPr>
            <w:tcW w:w="0" w:type="auto"/>
          </w:tcPr>
          <w:p w14:paraId="78A01007" w14:textId="77777777" w:rsidR="000E6216" w:rsidRDefault="00000000">
            <w:pPr>
              <w:pStyle w:val="Figure"/>
              <w:jc w:val="center"/>
            </w:pPr>
            <w:bookmarkStart w:id="141" w:name="fig-tcsa-size"/>
            <w:r>
              <w:rPr>
                <w:noProof/>
              </w:rPr>
              <w:lastRenderedPageBreak/>
              <w:drawing>
                <wp:inline distT="0" distB="0" distL="0" distR="0" wp14:anchorId="171AEEAF" wp14:editId="7F436332">
                  <wp:extent cx="5943600" cy="416052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paper_files/figure-docx/fig-tcsa-size-1.png"/>
                          <pic:cNvPicPr>
                            <a:picLocks noChangeAspect="1" noChangeArrowheads="1"/>
                          </pic:cNvPicPr>
                        </pic:nvPicPr>
                        <pic:blipFill>
                          <a:blip r:embed="rId13"/>
                          <a:stretch>
                            <a:fillRect/>
                          </a:stretch>
                        </pic:blipFill>
                        <pic:spPr bwMode="auto">
                          <a:xfrm>
                            <a:off x="0" y="0"/>
                            <a:ext cx="5943600" cy="4160520"/>
                          </a:xfrm>
                          <a:prstGeom prst="rect">
                            <a:avLst/>
                          </a:prstGeom>
                          <a:noFill/>
                          <a:ln w="9525">
                            <a:noFill/>
                            <a:headEnd/>
                            <a:tailEnd/>
                          </a:ln>
                        </pic:spPr>
                      </pic:pic>
                    </a:graphicData>
                  </a:graphic>
                </wp:inline>
              </w:drawing>
            </w:r>
          </w:p>
          <w:p w14:paraId="2F93C658" w14:textId="77777777" w:rsidR="000E6216" w:rsidRDefault="00000000">
            <w:pPr>
              <w:pStyle w:val="ImageCaption"/>
              <w:spacing w:before="200"/>
            </w:pPr>
            <w:r>
              <w:t>Figure 6: Artifact size and TCSA values by lithic raw material.</w:t>
            </w:r>
          </w:p>
        </w:tc>
        <w:bookmarkEnd w:id="141"/>
      </w:tr>
    </w:tbl>
    <w:p w14:paraId="7C293487" w14:textId="77777777" w:rsidR="000E6216" w:rsidRDefault="00000000">
      <w:pPr>
        <w:pStyle w:val="Heading2"/>
      </w:pPr>
      <w:bookmarkStart w:id="142" w:name="temporal-patterns-of-tcsa-values"/>
      <w:bookmarkEnd w:id="139"/>
      <w:r>
        <w:t>Temporal Patterns of TCSA Values</w:t>
      </w:r>
    </w:p>
    <w:p w14:paraId="53D116B4" w14:textId="77777777" w:rsidR="000E6216" w:rsidRDefault="00000000">
      <w:pPr>
        <w:pStyle w:val="FirstParagraph"/>
      </w:pPr>
      <w:hyperlink w:anchor="fig-tcsa-radio-carbon">
        <w:r>
          <w:rPr>
            <w:rStyle w:val="Hyperlink"/>
          </w:rPr>
          <w:t>Figure 7</w:t>
        </w:r>
      </w:hyperlink>
      <w:r>
        <w:t xml:space="preserve"> 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14:paraId="1760D461" w14:textId="77777777" w:rsidR="000E6216" w:rsidRDefault="00000000">
      <w:pPr>
        <w:pStyle w:val="BodyText"/>
      </w:pPr>
      <w:r>
        <w:t xml:space="preserve">To explore the impact of climate change on the likely uses of the artifacts, panel B of </w:t>
      </w:r>
      <w:hyperlink w:anchor="fig-tcsa-radio-carbon">
        <w:r>
          <w:rPr>
            <w:rStyle w:val="Hyperlink"/>
          </w:rPr>
          <w:t>Figure 7</w:t>
        </w:r>
      </w:hyperlink>
      <w:r>
        <w:t xml:space="preserve"> 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
          <w:iCs/>
        </w:rPr>
        <w:t>F</w:t>
      </w:r>
      <w:r>
        <w:t xml:space="preserve">(2, 139) = 0.92, </w:t>
      </w:r>
      <w:r>
        <w:rPr>
          <w:i/>
          <w:iCs/>
        </w:rPr>
        <w:t>p</w:t>
      </w:r>
      <w:r>
        <w:t xml:space="preserve"> = .400).</w:t>
      </w:r>
    </w:p>
    <w:tbl>
      <w:tblPr>
        <w:tblW w:w="5000" w:type="pct"/>
        <w:tblLook w:val="0000" w:firstRow="0" w:lastRow="0" w:firstColumn="0" w:lastColumn="0" w:noHBand="0" w:noVBand="0"/>
      </w:tblPr>
      <w:tblGrid>
        <w:gridCol w:w="9576"/>
      </w:tblGrid>
      <w:tr w:rsidR="000E6216" w14:paraId="30AD9258" w14:textId="77777777">
        <w:tc>
          <w:tcPr>
            <w:tcW w:w="0" w:type="auto"/>
          </w:tcPr>
          <w:p w14:paraId="78C050AC" w14:textId="77777777" w:rsidR="000E6216" w:rsidRDefault="00000000">
            <w:pPr>
              <w:pStyle w:val="Figure"/>
              <w:jc w:val="center"/>
            </w:pPr>
            <w:bookmarkStart w:id="143" w:name="fig-tcsa-radio-carbon"/>
            <w:r>
              <w:rPr>
                <w:noProof/>
              </w:rPr>
              <w:lastRenderedPageBreak/>
              <w:drawing>
                <wp:inline distT="0" distB="0" distL="0" distR="0" wp14:anchorId="57417B22" wp14:editId="061DBEDE">
                  <wp:extent cx="5943600" cy="5943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paper_files/figure-docx/fig-tcsa-radio-carbon-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04E3C29C" w14:textId="77777777" w:rsidR="000E6216" w:rsidRDefault="00000000">
            <w:pPr>
              <w:pStyle w:val="ImageCaption"/>
              <w:spacing w:before="200"/>
            </w:pPr>
            <w:r>
              <w:t>Figure 7: A: Distribution of TCSA values over time. The light gray shade indicates Marine Isotope Stages (MIS) 3; the gray shade indicates MIS 2; and the darkest shade indicates the duration of LGM. B: Distribution of TCSA values grouped by LGM event. The shaded boxes in color indicate TCSA ranges for different weapon types based on Table 1.</w:t>
            </w:r>
          </w:p>
        </w:tc>
        <w:bookmarkEnd w:id="143"/>
      </w:tr>
    </w:tbl>
    <w:p w14:paraId="0DD4123D" w14:textId="77777777" w:rsidR="000E6216" w:rsidRDefault="00000000">
      <w:pPr>
        <w:pStyle w:val="Heading2"/>
      </w:pPr>
      <w:bookmarkStart w:id="144" w:name="spatial-patterns-of-tcsa-values"/>
      <w:bookmarkEnd w:id="142"/>
      <w:r>
        <w:t>Spatial Patterns of TCSA Values</w:t>
      </w:r>
    </w:p>
    <w:p w14:paraId="1BCC6097" w14:textId="77777777" w:rsidR="000E6216" w:rsidRDefault="00000000">
      <w:pPr>
        <w:pStyle w:val="FirstParagraph"/>
      </w:pPr>
      <w:r>
        <w:t>We computed artifact TCSA values for 25 sites that contain more than five stemmed points to observe variation between sites (</w:t>
      </w:r>
      <w:r>
        <w:rPr>
          <w:i/>
          <w:iCs/>
        </w:rPr>
        <w:t>F</w:t>
      </w:r>
      <w:r>
        <w:t xml:space="preserve">(6, 154) = 3.29, </w:t>
      </w:r>
      <w:r>
        <w:rPr>
          <w:i/>
          <w:iCs/>
        </w:rPr>
        <w:t>p</w:t>
      </w:r>
      <w:r>
        <w:t xml:space="preserve"> = .004) (</w:t>
      </w:r>
      <w:hyperlink w:anchor="fig-tcsa-per-sites">
        <w:r>
          <w:rPr>
            <w:rStyle w:val="Hyperlink"/>
          </w:rPr>
          <w:t>Figure 8</w:t>
        </w:r>
      </w:hyperlink>
      <w:r>
        <w:t xml:space="preserve">). Sites with fewer than five stemmed points were grouped under the category of “Other.” Among the sites in our sample, </w:t>
      </w:r>
      <w:proofErr w:type="spellStart"/>
      <w:r>
        <w:t>Suyanggae</w:t>
      </w:r>
      <w:proofErr w:type="spellEnd"/>
      <w:r>
        <w:t xml:space="preserve"> has the most stemmed points and the widest range of TCSA values. </w:t>
      </w:r>
      <w:r>
        <w:lastRenderedPageBreak/>
        <w:t xml:space="preserve">This suggests that people made stemmed points for accomplishing a variety of tasks at the </w:t>
      </w:r>
      <w:proofErr w:type="spellStart"/>
      <w:r>
        <w:t>Suyanggae</w:t>
      </w:r>
      <w:proofErr w:type="spellEnd"/>
      <w:r>
        <w:t xml:space="preserve"> site. </w:t>
      </w:r>
      <w:proofErr w:type="spellStart"/>
      <w:r>
        <w:t>Nosanri</w:t>
      </w:r>
      <w:proofErr w:type="spellEnd"/>
      <w:r>
        <w:t xml:space="preserve">, </w:t>
      </w:r>
      <w:proofErr w:type="spellStart"/>
      <w:r>
        <w:t>Sibuk</w:t>
      </w:r>
      <w:proofErr w:type="spellEnd"/>
      <w:r>
        <w:t xml:space="preserve">, and </w:t>
      </w:r>
      <w:proofErr w:type="spellStart"/>
      <w:r>
        <w:t>Wolpyeng</w:t>
      </w:r>
      <w:proofErr w:type="spellEnd"/>
      <w:r>
        <w:t xml:space="preserve"> have a narrower range of lower values, which indicates less diverse likely uses for stemmed points. </w:t>
      </w:r>
      <w:proofErr w:type="spellStart"/>
      <w:r>
        <w:t>Yongsujaeul</w:t>
      </w:r>
      <w:proofErr w:type="spellEnd"/>
      <w:r>
        <w:t xml:space="preserve"> shows a narrower range but higher TCSA values. </w:t>
      </w:r>
      <w:proofErr w:type="spellStart"/>
      <w:r>
        <w:t>Yongsandong</w:t>
      </w:r>
      <w:proofErr w:type="spellEnd"/>
      <w:r>
        <w:t xml:space="preserve"> has the second highest number of stemmed points and shows two clusters of TCSA values.</w:t>
      </w:r>
    </w:p>
    <w:tbl>
      <w:tblPr>
        <w:tblW w:w="5000" w:type="pct"/>
        <w:tblLook w:val="0000" w:firstRow="0" w:lastRow="0" w:firstColumn="0" w:lastColumn="0" w:noHBand="0" w:noVBand="0"/>
      </w:tblPr>
      <w:tblGrid>
        <w:gridCol w:w="9576"/>
      </w:tblGrid>
      <w:tr w:rsidR="000E6216" w14:paraId="7C9F18F1" w14:textId="77777777">
        <w:tc>
          <w:tcPr>
            <w:tcW w:w="0" w:type="auto"/>
          </w:tcPr>
          <w:p w14:paraId="0AA23DB3" w14:textId="77777777" w:rsidR="000E6216" w:rsidRDefault="00000000">
            <w:pPr>
              <w:pStyle w:val="Figure"/>
              <w:jc w:val="center"/>
            </w:pPr>
            <w:bookmarkStart w:id="145" w:name="fig-tcsa-per-sites"/>
            <w:r>
              <w:rPr>
                <w:noProof/>
              </w:rPr>
              <w:drawing>
                <wp:inline distT="0" distB="0" distL="0" distR="0" wp14:anchorId="3E2FF343" wp14:editId="5094160C">
                  <wp:extent cx="5943600" cy="356616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paper_files/figure-docx/fig-tcsa-per-sites-1.png"/>
                          <pic:cNvPicPr>
                            <a:picLocks noChangeAspect="1" noChangeArrowheads="1"/>
                          </pic:cNvPicPr>
                        </pic:nvPicPr>
                        <pic:blipFill>
                          <a:blip r:embed="rId15"/>
                          <a:stretch>
                            <a:fillRect/>
                          </a:stretch>
                        </pic:blipFill>
                        <pic:spPr bwMode="auto">
                          <a:xfrm>
                            <a:off x="0" y="0"/>
                            <a:ext cx="5943600" cy="3566160"/>
                          </a:xfrm>
                          <a:prstGeom prst="rect">
                            <a:avLst/>
                          </a:prstGeom>
                          <a:noFill/>
                          <a:ln w="9525">
                            <a:noFill/>
                            <a:headEnd/>
                            <a:tailEnd/>
                          </a:ln>
                        </pic:spPr>
                      </pic:pic>
                    </a:graphicData>
                  </a:graphic>
                </wp:inline>
              </w:drawing>
            </w:r>
          </w:p>
          <w:p w14:paraId="0D25C263" w14:textId="77777777" w:rsidR="000E6216" w:rsidRDefault="00000000">
            <w:pPr>
              <w:pStyle w:val="ImageCaption"/>
              <w:spacing w:before="200"/>
            </w:pPr>
            <w:r>
              <w:t>Figure 8: TCSA values by archaeological site. The shaded boxes in color indicate TCSA ranges for different weapon types based on Table 1.</w:t>
            </w:r>
          </w:p>
        </w:tc>
        <w:bookmarkEnd w:id="145"/>
      </w:tr>
    </w:tbl>
    <w:p w14:paraId="7E8CD29A" w14:textId="77777777" w:rsidR="000E6216" w:rsidRDefault="00000000">
      <w:pPr>
        <w:pStyle w:val="BodyText"/>
      </w:pPr>
      <w:r>
        <w:t>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and Central inland (CI) (</w:t>
      </w:r>
      <w:hyperlink w:anchor="fig-gis-tcsa-sites">
        <w:r>
          <w:rPr>
            <w:rStyle w:val="Hyperlink"/>
          </w:rPr>
          <w:t>Figure 9</w:t>
        </w:r>
      </w:hyperlink>
      <w:r>
        <w:t xml:space="preserve"> panel A &amp; D) of the eco-region map. We observed some statistically significant differences in the distribution of TCSA values between some zones (Vegetation zones: </w:t>
      </w:r>
      <w:r>
        <w:rPr>
          <w:i/>
          <w:iCs/>
        </w:rPr>
        <w:t>F</w:t>
      </w:r>
      <w:r>
        <w:t xml:space="preserve">(2, 140) = 4.27, </w:t>
      </w:r>
      <w:r>
        <w:rPr>
          <w:i/>
          <w:iCs/>
        </w:rPr>
        <w:t>p</w:t>
      </w:r>
      <w:r>
        <w:t xml:space="preserve"> = .016, Ecoregion zones: </w:t>
      </w:r>
      <w:r>
        <w:rPr>
          <w:i/>
          <w:iCs/>
        </w:rPr>
        <w:t>F</w:t>
      </w:r>
      <w:r>
        <w:t xml:space="preserve">(6, 136) = 2.58, </w:t>
      </w:r>
      <w:r>
        <w:rPr>
          <w:i/>
          <w:iCs/>
        </w:rPr>
        <w:t>p</w:t>
      </w:r>
      <w:r>
        <w:t xml:space="preserve"> = .021). The Tukey’s HSD results show that TCSA values from the South Temperature Zone (ST) are significantly different from the other two vegetation zones (</w:t>
      </w:r>
      <w:hyperlink w:anchor="fig-gis-tcsa-sites">
        <w:r>
          <w:rPr>
            <w:rStyle w:val="Hyperlink"/>
          </w:rPr>
          <w:t>Figure 9</w:t>
        </w:r>
      </w:hyperlink>
      <w:r>
        <w:t xml:space="preserve"> 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Figure 9</w:t>
        </w:r>
      </w:hyperlink>
      <w:r>
        <w:t xml:space="preserve"> 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Figure 9</w:t>
        </w:r>
      </w:hyperlink>
      <w:r>
        <w:t xml:space="preserve"> </w:t>
      </w:r>
      <w:r>
        <w:lastRenderedPageBreak/>
        <w:t>panel F). Overall, our results indicate no clear patterns in the distribution of TCSA values across vegetation and eco-regional zones.</w:t>
      </w:r>
    </w:p>
    <w:tbl>
      <w:tblPr>
        <w:tblW w:w="5000" w:type="pct"/>
        <w:tblLook w:val="0000" w:firstRow="0" w:lastRow="0" w:firstColumn="0" w:lastColumn="0" w:noHBand="0" w:noVBand="0"/>
      </w:tblPr>
      <w:tblGrid>
        <w:gridCol w:w="9576"/>
      </w:tblGrid>
      <w:tr w:rsidR="000E6216" w14:paraId="73C351B0" w14:textId="77777777">
        <w:tc>
          <w:tcPr>
            <w:tcW w:w="0" w:type="auto"/>
          </w:tcPr>
          <w:p w14:paraId="7B78644A" w14:textId="77777777" w:rsidR="000E6216" w:rsidRDefault="00000000">
            <w:pPr>
              <w:pStyle w:val="Figure"/>
              <w:jc w:val="center"/>
            </w:pPr>
            <w:bookmarkStart w:id="146" w:name="fig-gis-tcsa-sites"/>
            <w:r>
              <w:rPr>
                <w:noProof/>
              </w:rPr>
              <w:drawing>
                <wp:inline distT="0" distB="0" distL="0" distR="0" wp14:anchorId="5C1EB9DA" wp14:editId="21CCC4D4">
                  <wp:extent cx="5943600" cy="5943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aper_files/figure-docx/fig-gis-tcsa-sites-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54AC5EF2" w14:textId="77777777" w:rsidR="000E6216" w:rsidRDefault="00000000">
            <w:pPr>
              <w:pStyle w:val="ImageCaption"/>
              <w:spacing w:before="200"/>
            </w:pPr>
            <w:r>
              <w:t>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 Lee et al. (2008)). E: TCSA distribution for ecoregion zones, excluding zones with no artifacts. F: Tukey test result for eco-region zones</w:t>
            </w:r>
          </w:p>
        </w:tc>
        <w:bookmarkEnd w:id="146"/>
      </w:tr>
    </w:tbl>
    <w:p w14:paraId="2721BCBB" w14:textId="77777777" w:rsidR="000E6216" w:rsidRDefault="00000000">
      <w:pPr>
        <w:pStyle w:val="Heading1"/>
      </w:pPr>
      <w:bookmarkStart w:id="147" w:name="discussion"/>
      <w:bookmarkEnd w:id="134"/>
      <w:bookmarkEnd w:id="144"/>
      <w:r>
        <w:lastRenderedPageBreak/>
        <w:t>Discussion</w:t>
      </w:r>
    </w:p>
    <w:p w14:paraId="54522C12" w14:textId="77777777" w:rsidR="000E6216" w:rsidRDefault="00000000">
      <w:pPr>
        <w:pStyle w:val="FirstParagraph"/>
      </w:pPr>
      <w:r>
        <w:t>By comparing the results with the TCSA ranges from other archaeological and ethnographic cases (</w:t>
      </w:r>
      <w:hyperlink w:anchor="tbl-tcsa-ranges">
        <w:r>
          <w:rPr>
            <w:rStyle w:val="Hyperlink"/>
          </w:rPr>
          <w:t>Table 1</w:t>
        </w:r>
      </w:hyperlink>
      <w:r>
        <w:t>),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14:paraId="5657B1B4" w14:textId="26AB35CD" w:rsidR="00CB50C7" w:rsidRDefault="00000000">
      <w:pPr>
        <w:pStyle w:val="BodyText"/>
        <w:rPr>
          <w:ins w:id="148" w:author="Gayoung Park" w:date="2023-09-28T18:43:00Z"/>
          <w:lang w:eastAsia="ko-KR"/>
        </w:rPr>
      </w:pPr>
      <w:r>
        <w:t>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Figure 3</w:t>
        </w:r>
      </w:hyperlink>
      <w:r>
        <w:t>). In their study, Lee and Sano (2019) calculated TCSA values for ten stemmed points</w:t>
      </w:r>
      <w:ins w:id="149" w:author="Gayoung Park" w:date="2023-09-28T18:15:00Z">
        <w:r w:rsidR="00776ABA">
          <w:t xml:space="preserve"> with DIFs</w:t>
        </w:r>
      </w:ins>
      <w:r>
        <w:t xml:space="preserve"> from </w:t>
      </w:r>
      <w:proofErr w:type="spellStart"/>
      <w:r>
        <w:t>Jingeuneul</w:t>
      </w:r>
      <w:proofErr w:type="spellEnd"/>
      <w:r>
        <w:t xml:space="preserve"> site, which were not included in this research due to the unavailability of their data. They claimed that these values are within the range of North American dart tips and arrowheads. We found a wider range of TCSA in our sample covering the range of dart tips and un-poisoned arrow tips, which are assumed to be equivalent to arrowheads. In general, the wide range of TCSA suggest that stemmed</w:t>
      </w:r>
      <w:ins w:id="150" w:author="Gayoung Park" w:date="2023-09-28T18:42:00Z">
        <w:r w:rsidR="00CB50C7">
          <w:t xml:space="preserve"> </w:t>
        </w:r>
      </w:ins>
      <w:del w:id="151" w:author="Gayoung Park" w:date="2023-09-28T18:42:00Z">
        <w:r w:rsidDel="00CB50C7">
          <w:delText xml:space="preserve"> </w:delText>
        </w:r>
      </w:del>
      <w:r>
        <w:t xml:space="preserve">points </w:t>
      </w:r>
      <w:del w:id="152" w:author="Gayoung Park" w:date="2023-09-28T18:48:00Z">
        <w:r w:rsidDel="00DC119F">
          <w:rPr>
            <w:rFonts w:hint="eastAsia"/>
            <w:lang w:eastAsia="ko-KR"/>
          </w:rPr>
          <w:delText>might</w:delText>
        </w:r>
      </w:del>
      <w:del w:id="153" w:author="Gayoung Park" w:date="2023-09-28T18:42:00Z">
        <w:r w:rsidDel="00CB50C7">
          <w:rPr>
            <w:rFonts w:hint="eastAsia"/>
            <w:lang w:eastAsia="ko-KR"/>
          </w:rPr>
          <w:delText xml:space="preserve"> </w:delText>
        </w:r>
      </w:del>
      <w:del w:id="154" w:author="Gayoung Park" w:date="2023-09-28T18:48:00Z">
        <w:r w:rsidDel="00DC119F">
          <w:rPr>
            <w:rFonts w:hint="eastAsia"/>
            <w:lang w:eastAsia="ko-KR"/>
          </w:rPr>
          <w:delText>play</w:delText>
        </w:r>
      </w:del>
      <w:ins w:id="155" w:author="Gayoung Park" w:date="2023-09-28T18:48:00Z">
        <w:r w:rsidR="00DC119F">
          <w:rPr>
            <w:lang w:eastAsia="ko-KR"/>
          </w:rPr>
          <w:t>may have had</w:t>
        </w:r>
      </w:ins>
      <w:r>
        <w:t xml:space="preserve"> diverse roles </w:t>
      </w:r>
      <w:ins w:id="156" w:author="Gayoung Park" w:date="2023-09-28T18:49:00Z">
        <w:r w:rsidR="00DC119F">
          <w:t>with</w:t>
        </w:r>
      </w:ins>
      <w:r>
        <w:t>in foraging toolkits.</w:t>
      </w:r>
      <w:ins w:id="157" w:author="Gayoung Park" w:date="2023-09-28T18:19:00Z">
        <w:r w:rsidR="00776ABA">
          <w:t xml:space="preserve"> </w:t>
        </w:r>
      </w:ins>
      <w:proofErr w:type="spellStart"/>
      <w:ins w:id="158" w:author="Gayoung Park" w:date="2023-09-28T18:21:00Z">
        <w:r w:rsidR="00776ABA">
          <w:t>Akoshima</w:t>
        </w:r>
        <w:proofErr w:type="spellEnd"/>
        <w:r w:rsidR="00776ABA">
          <w:t xml:space="preserve"> and Hong</w:t>
        </w:r>
      </w:ins>
      <w:ins w:id="159" w:author="Gayoung Park" w:date="2023-09-28T18:42:00Z">
        <w:r w:rsidR="00CB50C7">
          <w:t>’s</w:t>
        </w:r>
      </w:ins>
      <w:ins w:id="160" w:author="Gayoung Park" w:date="2023-09-28T18:43:00Z">
        <w:r w:rsidR="00CB50C7">
          <w:t xml:space="preserve"> use-wear analysis </w:t>
        </w:r>
      </w:ins>
      <w:ins w:id="161" w:author="Gayoung Park" w:date="2023-09-28T18:21:00Z">
        <w:r w:rsidR="00776ABA">
          <w:t>(2018)</w:t>
        </w:r>
      </w:ins>
      <w:ins w:id="162" w:author="Gayoung Park" w:date="2023-09-28T18:43:00Z">
        <w:r w:rsidR="00CB50C7">
          <w:t xml:space="preserve"> claims </w:t>
        </w:r>
      </w:ins>
      <w:ins w:id="163" w:author="Gayoung Park" w:date="2023-09-28T18:44:00Z">
        <w:r w:rsidR="00CB50C7">
          <w:t xml:space="preserve">stemmed points had multiple uses </w:t>
        </w:r>
      </w:ins>
      <w:ins w:id="164" w:author="Gayoung Park" w:date="2023-09-28T18:47:00Z">
        <w:r w:rsidR="00DC119F">
          <w:t>rather than</w:t>
        </w:r>
      </w:ins>
      <w:ins w:id="165" w:author="Gayoung Park" w:date="2023-09-28T18:44:00Z">
        <w:r w:rsidR="00CB50C7">
          <w:t xml:space="preserve"> hunting-spe</w:t>
        </w:r>
      </w:ins>
      <w:ins w:id="166" w:author="Gayoung Park" w:date="2023-09-28T18:45:00Z">
        <w:r w:rsidR="00CB50C7">
          <w:t>cific purposes</w:t>
        </w:r>
        <w:r w:rsidR="00DC119F">
          <w:t xml:space="preserve">. </w:t>
        </w:r>
        <w:del w:id="167" w:author="Ben Marwick" w:date="2023-09-28T22:23:00Z">
          <w:r w:rsidR="00DC119F" w:rsidDel="00DD5E02">
            <w:delText>Our</w:delText>
          </w:r>
        </w:del>
      </w:ins>
      <w:ins w:id="168" w:author="Ben Marwick" w:date="2023-09-28T22:23:00Z">
        <w:r w:rsidR="00DD5E02">
          <w:t>The</w:t>
        </w:r>
      </w:ins>
      <w:ins w:id="169" w:author="Gayoung Park" w:date="2023-09-28T18:46:00Z">
        <w:r w:rsidR="00DC119F">
          <w:t xml:space="preserve"> wide range of TCSA </w:t>
        </w:r>
        <w:del w:id="170" w:author="Ben Marwick" w:date="2023-09-28T22:22:00Z">
          <w:r w:rsidR="00DC119F" w:rsidDel="00DD5E02">
            <w:delText xml:space="preserve">results </w:delText>
          </w:r>
        </w:del>
      </w:ins>
      <w:ins w:id="171" w:author="Ben Marwick" w:date="2023-09-28T22:22:00Z">
        <w:r w:rsidR="00DD5E02">
          <w:t xml:space="preserve">values </w:t>
        </w:r>
      </w:ins>
      <w:ins w:id="172" w:author="Ben Marwick" w:date="2023-09-28T22:23:00Z">
        <w:r w:rsidR="00DD5E02">
          <w:t xml:space="preserve">in our results </w:t>
        </w:r>
      </w:ins>
      <w:ins w:id="173" w:author="Ben Marwick" w:date="2023-09-28T22:22:00Z">
        <w:r w:rsidR="00DD5E02">
          <w:t>are consistent with this interpretation</w:t>
        </w:r>
      </w:ins>
      <w:ins w:id="174" w:author="Ben Marwick" w:date="2023-09-28T22:23:00Z">
        <w:r w:rsidR="00DD5E02">
          <w:t xml:space="preserve"> of</w:t>
        </w:r>
      </w:ins>
      <w:ins w:id="175" w:author="Gayoung Park" w:date="2023-09-28T18:46:00Z">
        <w:del w:id="176" w:author="Ben Marwick" w:date="2023-09-28T22:22:00Z">
          <w:r w:rsidR="00DC119F" w:rsidDel="00DD5E02">
            <w:delText>could</w:delText>
          </w:r>
        </w:del>
        <w:del w:id="177" w:author="Ben Marwick" w:date="2023-09-28T22:23:00Z">
          <w:r w:rsidR="00DC119F" w:rsidDel="00DD5E02">
            <w:delText xml:space="preserve"> </w:delText>
          </w:r>
        </w:del>
        <w:del w:id="178" w:author="Ben Marwick" w:date="2023-09-28T22:22:00Z">
          <w:r w:rsidR="00DC119F" w:rsidDel="00DD5E02">
            <w:delText>be</w:delText>
          </w:r>
        </w:del>
        <w:del w:id="179" w:author="Ben Marwick" w:date="2023-09-28T22:23:00Z">
          <w:r w:rsidR="00DC119F" w:rsidDel="00DD5E02">
            <w:delText xml:space="preserve"> indicat</w:delText>
          </w:r>
        </w:del>
        <w:del w:id="180" w:author="Ben Marwick" w:date="2023-09-28T22:22:00Z">
          <w:r w:rsidR="00DC119F" w:rsidDel="00DD5E02">
            <w:delText>ive of</w:delText>
          </w:r>
        </w:del>
        <w:del w:id="181" w:author="Ben Marwick" w:date="2023-09-28T22:23:00Z">
          <w:r w:rsidR="00DC119F" w:rsidDel="00DD5E02">
            <w:delText xml:space="preserve"> the</w:delText>
          </w:r>
        </w:del>
        <w:del w:id="182" w:author="Ben Marwick" w:date="2023-09-28T22:22:00Z">
          <w:r w:rsidR="00DC119F" w:rsidDel="00DD5E02">
            <w:delText>se</w:delText>
          </w:r>
        </w:del>
        <w:r w:rsidR="00DC119F">
          <w:t xml:space="preserve"> diverse functions</w:t>
        </w:r>
      </w:ins>
      <w:ins w:id="183" w:author="Ben Marwick" w:date="2023-09-28T22:23:00Z">
        <w:r w:rsidR="00DD5E02">
          <w:t xml:space="preserve"> for stemmed points</w:t>
        </w:r>
      </w:ins>
      <w:ins w:id="184" w:author="Gayoung Park" w:date="2023-09-28T18:46:00Z">
        <w:del w:id="185" w:author="Ben Marwick" w:date="2023-09-28T22:23:00Z">
          <w:r w:rsidR="00DC119F" w:rsidDel="00DD5E02">
            <w:delText xml:space="preserve"> </w:delText>
          </w:r>
        </w:del>
      </w:ins>
      <w:ins w:id="186" w:author="Gayoung Park" w:date="2023-09-28T18:47:00Z">
        <w:del w:id="187" w:author="Ben Marwick" w:date="2023-09-28T22:23:00Z">
          <w:r w:rsidR="00DC119F" w:rsidDel="00DD5E02">
            <w:delText>beyond weaponry</w:delText>
          </w:r>
        </w:del>
      </w:ins>
      <w:ins w:id="188" w:author="Gayoung Park" w:date="2023-09-28T18:46:00Z">
        <w:r w:rsidR="00DC119F">
          <w:t>.</w:t>
        </w:r>
      </w:ins>
    </w:p>
    <w:p w14:paraId="6F719C15" w14:textId="5AF62D19" w:rsidR="000E6216" w:rsidDel="00DC119F" w:rsidRDefault="000E6216">
      <w:pPr>
        <w:pStyle w:val="BodyText"/>
        <w:rPr>
          <w:del w:id="189" w:author="Gayoung Park" w:date="2023-09-28T18:47:00Z"/>
        </w:rPr>
      </w:pPr>
    </w:p>
    <w:p w14:paraId="747DC0E5" w14:textId="77777777" w:rsidR="000E6216" w:rsidRDefault="00000000">
      <w:pPr>
        <w:pStyle w:val="BodyText"/>
      </w:pPr>
      <w:r>
        <w:t xml:space="preserve">TCSA can be impacted by other factors such as raw materials and portability. </w:t>
      </w:r>
      <w:proofErr w:type="spellStart"/>
      <w:r>
        <w:t>Eren</w:t>
      </w:r>
      <w:proofErr w:type="spellEnd"/>
      <w:r>
        <w:t xml:space="preserve"> et al. (2022) explain that lower TCSA values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Figure 4</w:t>
        </w:r>
      </w:hyperlink>
      <w:r>
        <w:t>). There was no clear pattern for raw materials (</w:t>
      </w:r>
      <w:hyperlink w:anchor="fig-tcsa-raw-materials">
        <w:r>
          <w:rPr>
            <w:rStyle w:val="Hyperlink"/>
          </w:rPr>
          <w:t>Figure 5</w:t>
        </w:r>
      </w:hyperlink>
      <w:r>
        <w:t>). However, combined with weight, we observed a positive relationship between raw material type and TCSA values (</w:t>
      </w:r>
      <w:hyperlink w:anchor="fig-tcsa-size">
        <w:r>
          <w:rPr>
            <w:rStyle w:val="Hyperlink"/>
          </w:rPr>
          <w:t>Figure 6</w:t>
        </w:r>
      </w:hyperlink>
      <w:r>
        <w:t>). We speculate that this might be due to the higher availability of raw materials, such as shale and hornfels within the landscape. Therefore, we find that raw materials, via nodule size, were influential on TCSA values.</w:t>
      </w:r>
    </w:p>
    <w:p w14:paraId="175E075B" w14:textId="77777777" w:rsidR="000E6216" w:rsidRDefault="00000000">
      <w:pPr>
        <w:pStyle w:val="BodyText"/>
      </w:pPr>
      <w:r>
        <w:t>Our results show that TCSA values vary between assemblages with few discernible temporal patterns in function (</w:t>
      </w:r>
      <w:hyperlink w:anchor="fig-tcsa-radio-carbon">
        <w:r>
          <w:rPr>
            <w:rStyle w:val="Hyperlink"/>
          </w:rPr>
          <w:t>Figure 7</w:t>
        </w:r>
      </w:hyperlink>
      <w:r>
        <w:t xml:space="preserve"> 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Figure 7</w:t>
        </w:r>
      </w:hyperlink>
      <w:r>
        <w:t xml:space="preserve"> 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14:paraId="0D4CF2C5" w14:textId="77777777" w:rsidR="000E6216" w:rsidRDefault="00000000">
      <w:pPr>
        <w:pStyle w:val="BodyText"/>
      </w:pPr>
      <w:r>
        <w:t>We found that stemmed points are primarily located in a small number of eco-regional zones such as the Central Temperature (CT) Zone with few clear patterns in TCSA function evident across the zones (</w:t>
      </w:r>
      <w:hyperlink w:anchor="fig-gis-tcsa-sites">
        <w:r>
          <w:rPr>
            <w:rStyle w:val="Hyperlink"/>
          </w:rPr>
          <w:t>Figure 9</w:t>
        </w:r>
      </w:hyperlink>
      <w:r>
        <w:t xml:space="preserve">). As predicted, TCSA values in inland areas, such as the </w:t>
      </w:r>
      <w:r>
        <w:lastRenderedPageBreak/>
        <w:t>CT Zone, show higher variability. These results suggest that stemmed points performed a wider range of tasks in low-productivity patches. Prates et al. (2022) 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14:paraId="5C0A38B2" w14:textId="77777777" w:rsidR="000E6216" w:rsidRDefault="00000000">
      <w:pPr>
        <w:pStyle w:val="BodyText"/>
      </w:pPr>
      <w:r>
        <w:t xml:space="preserve">Overall, our results show a wide range of TCSA values throughout the Late Paleolithic period and between eco-regional zones. The widest TCSA range was found at a single site, </w:t>
      </w:r>
      <w:proofErr w:type="spellStart"/>
      <w:r>
        <w:t>Suyanggae</w:t>
      </w:r>
      <w:proofErr w:type="spellEnd"/>
      <w:r>
        <w:t xml:space="preserve"> (</w:t>
      </w:r>
      <w:hyperlink w:anchor="fig-tcsa-per-sites">
        <w:r>
          <w:rPr>
            <w:rStyle w:val="Hyperlink"/>
          </w:rPr>
          <w:t>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 </w:t>
      </w:r>
      <w:proofErr w:type="spellStart"/>
      <w:r>
        <w:t>Eren</w:t>
      </w:r>
      <w:proofErr w:type="spellEnd"/>
      <w:r>
        <w:t xml:space="preserve"> et al. (2022) explained Clovis points. The LGM period may be the exception here, with a reduction in variability during this time.</w:t>
      </w:r>
    </w:p>
    <w:p w14:paraId="0F2DE94C" w14:textId="77777777" w:rsidR="000E6216" w:rsidRDefault="00000000">
      <w:pPr>
        <w:pStyle w:val="Heading1"/>
      </w:pPr>
      <w:bookmarkStart w:id="190" w:name="conclusion"/>
      <w:bookmarkEnd w:id="147"/>
      <w:r>
        <w:t>Conclusion</w:t>
      </w:r>
    </w:p>
    <w:p w14:paraId="6F5BB9E9" w14:textId="77777777" w:rsidR="000E6216" w:rsidRDefault="00000000">
      <w:pPr>
        <w:pStyle w:val="FirstParagraph"/>
      </w:pPr>
      <w:r>
        <w:t>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were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uses of stemmed points likely reflects the socio-environmental circumstances that people encountered. We examined the possible impact of LGM on stemmed points and their distribution across eco-regional zones.</w:t>
      </w:r>
    </w:p>
    <w:p w14:paraId="2CF80D6A" w14:textId="77777777" w:rsidR="000E6216" w:rsidRDefault="00000000">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w:t>
      </w:r>
      <w:proofErr w:type="spellStart"/>
      <w:r>
        <w:t>microblades</w:t>
      </w:r>
      <w:proofErr w:type="spellEnd"/>
      <w:r>
        <w:t xml:space="preserve"> were introduced (Chang, 2013) in response to global climate dynamics, and </w:t>
      </w:r>
      <w:r>
        <w:lastRenderedPageBreak/>
        <w:t>stemmed points were optimal for the wide range of conditions encountered by people during the Late Paleolithic in Korea.</w:t>
      </w:r>
    </w:p>
    <w:p w14:paraId="43277965" w14:textId="77777777" w:rsidR="000E6216" w:rsidRDefault="00000000">
      <w:pPr>
        <w:pStyle w:val="BodyText"/>
      </w:pPr>
      <w:r>
        <w:t>We are aware that discriminating the likely use of small numbers of projectile points could be arbitrary (Erlandson et al., 2014). Since TCSA covers the critical elements of projectiles, flight and penetration dynamics (i.e. increase or decrease by shape of tip and cross section), we nevertheless consider it a useful metric for hypothesizing about different weapon-delivery systems (Hughes, 1998; Lombard, 2021; Sitton et al., 2020). Use-wear analyses and experiments should be part of future research into the function of stemmed points to investigate the validity of our current results.</w:t>
      </w:r>
    </w:p>
    <w:p w14:paraId="34E3092F" w14:textId="77777777" w:rsidR="00353B97" w:rsidRDefault="00353B97" w:rsidP="00353B97">
      <w:pPr>
        <w:pStyle w:val="Heading1"/>
      </w:pPr>
      <w:bookmarkStart w:id="191" w:name="acknowledgements"/>
      <w:bookmarkEnd w:id="190"/>
      <w:r>
        <w:t>Declarations</w:t>
      </w:r>
    </w:p>
    <w:p w14:paraId="04E4269F" w14:textId="77777777" w:rsidR="00353B97" w:rsidRDefault="00353B97" w:rsidP="00353B97">
      <w:pPr>
        <w:rPr>
          <w:rFonts w:asciiTheme="majorHAnsi" w:hAnsiTheme="majorHAnsi" w:cstheme="majorHAnsi"/>
          <w:b/>
          <w:bCs/>
          <w:color w:val="4F81BD" w:themeColor="accent1"/>
          <w:sz w:val="32"/>
          <w:szCs w:val="32"/>
        </w:rPr>
      </w:pPr>
    </w:p>
    <w:p w14:paraId="3FAA4D5F" w14:textId="77777777" w:rsidR="00353B97" w:rsidRPr="001840A5"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 xml:space="preserve">Ethical Approval </w:t>
      </w:r>
    </w:p>
    <w:p w14:paraId="0367046A" w14:textId="77777777" w:rsidR="00353B97" w:rsidRDefault="00353B97" w:rsidP="00353B97">
      <w:pPr>
        <w:rPr>
          <w:rFonts w:asciiTheme="majorHAnsi" w:hAnsiTheme="majorHAnsi" w:cstheme="majorHAnsi"/>
          <w:b/>
          <w:bCs/>
          <w:color w:val="4F81BD" w:themeColor="accent1"/>
          <w:sz w:val="32"/>
          <w:szCs w:val="32"/>
        </w:rPr>
      </w:pPr>
      <w:r>
        <w:t>Not applicable.</w:t>
      </w:r>
    </w:p>
    <w:p w14:paraId="22211440" w14:textId="77777777" w:rsidR="00353B97" w:rsidRPr="001840A5"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Competing interests</w:t>
      </w:r>
    </w:p>
    <w:p w14:paraId="6A12A880" w14:textId="77777777" w:rsidR="00353B97" w:rsidRDefault="00353B97" w:rsidP="00353B97">
      <w:pPr>
        <w:rPr>
          <w:rFonts w:asciiTheme="majorHAnsi" w:hAnsiTheme="majorHAnsi" w:cstheme="majorHAnsi"/>
          <w:b/>
          <w:bCs/>
          <w:color w:val="4F81BD" w:themeColor="accent1"/>
          <w:sz w:val="32"/>
          <w:szCs w:val="32"/>
        </w:rPr>
      </w:pPr>
      <w:r>
        <w:t>The authors declare that they have no competing interests.</w:t>
      </w:r>
    </w:p>
    <w:p w14:paraId="68D71AC0" w14:textId="77777777" w:rsidR="00353B97"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Authors’ contribution</w:t>
      </w:r>
    </w:p>
    <w:p w14:paraId="1F2A394E" w14:textId="77777777" w:rsidR="00353B97" w:rsidRDefault="00353B97" w:rsidP="00353B97">
      <w:pPr>
        <w:pStyle w:val="FirstParagraph"/>
      </w:pPr>
      <w:r>
        <w:t>Gayoung Park: Software, Validation, Formal analysis, Resources, Data curation, Writing - original draft, Writing - Review &amp; Editing, Visualization, Project administration.</w:t>
      </w:r>
    </w:p>
    <w:p w14:paraId="31E51AFC" w14:textId="77777777" w:rsidR="00353B97" w:rsidRDefault="00353B97" w:rsidP="00353B97">
      <w:pPr>
        <w:pStyle w:val="BodyText"/>
      </w:pPr>
      <w:r>
        <w:t>Marlize Lombard: Conceptualization, Methodology, Supervision</w:t>
      </w:r>
    </w:p>
    <w:p w14:paraId="3D49117C" w14:textId="77777777" w:rsidR="00353B97" w:rsidRDefault="00353B97" w:rsidP="00353B97">
      <w:pPr>
        <w:pStyle w:val="BodyText"/>
      </w:pPr>
      <w:proofErr w:type="spellStart"/>
      <w:r>
        <w:t>Donghee</w:t>
      </w:r>
      <w:proofErr w:type="spellEnd"/>
      <w:r>
        <w:t xml:space="preserve"> Chong: Data curation</w:t>
      </w:r>
    </w:p>
    <w:p w14:paraId="37309704" w14:textId="77777777" w:rsidR="00353B97" w:rsidRPr="007F590F" w:rsidRDefault="00353B97" w:rsidP="00353B97">
      <w:pPr>
        <w:pStyle w:val="BodyText"/>
      </w:pPr>
      <w:r>
        <w:t>Ben Marwick: Software, Validation, Formal analysis, Investigation, Writing - Review &amp; Editing, Visualization, Supervision</w:t>
      </w:r>
    </w:p>
    <w:p w14:paraId="5E1E4D8B" w14:textId="77777777" w:rsidR="00353B97"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Funding</w:t>
      </w:r>
    </w:p>
    <w:p w14:paraId="4B91A636" w14:textId="77777777" w:rsidR="00353B97" w:rsidRPr="001840A5" w:rsidRDefault="00353B97" w:rsidP="00353B97">
      <w:pPr>
        <w:rPr>
          <w:rFonts w:asciiTheme="majorHAnsi" w:hAnsiTheme="majorHAnsi" w:cstheme="majorHAnsi"/>
          <w:b/>
          <w:bCs/>
          <w:color w:val="4F81BD" w:themeColor="accent1"/>
          <w:sz w:val="32"/>
          <w:szCs w:val="32"/>
        </w:rPr>
      </w:pPr>
      <w:r>
        <w:t>Not applicable.</w:t>
      </w:r>
    </w:p>
    <w:p w14:paraId="2DA241DB" w14:textId="77777777" w:rsidR="00353B97" w:rsidRPr="001840A5"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Availability of data and materials</w:t>
      </w:r>
    </w:p>
    <w:p w14:paraId="44C5390A" w14:textId="77777777" w:rsidR="00353B97" w:rsidRDefault="00353B97" w:rsidP="00353B97">
      <w:pPr>
        <w:pStyle w:val="BodyText"/>
      </w:pPr>
      <w:r>
        <w:t>The raw data, R code for data analysis and visualization, figures and tables for this paper are openly available at https://doi.org/10.17605/osf.io/dqna8 to enable re-use of materials and improve reproducibility and transparency.</w:t>
      </w:r>
    </w:p>
    <w:p w14:paraId="5D29FD3D" w14:textId="77777777" w:rsidR="00353B97" w:rsidRDefault="00353B97" w:rsidP="00353B97">
      <w:pPr>
        <w:rPr>
          <w:rFonts w:asciiTheme="majorHAnsi" w:hAnsiTheme="majorHAnsi" w:cstheme="majorHAnsi"/>
          <w:b/>
          <w:bCs/>
          <w:color w:val="4F81BD" w:themeColor="accent1"/>
          <w:sz w:val="32"/>
          <w:szCs w:val="32"/>
        </w:rPr>
      </w:pPr>
      <w:r>
        <w:rPr>
          <w:rFonts w:asciiTheme="majorHAnsi" w:hAnsiTheme="majorHAnsi" w:cstheme="majorHAnsi"/>
          <w:b/>
          <w:bCs/>
          <w:color w:val="4F81BD" w:themeColor="accent1"/>
          <w:sz w:val="32"/>
          <w:szCs w:val="32"/>
        </w:rPr>
        <w:t>Acknowledgements</w:t>
      </w:r>
    </w:p>
    <w:p w14:paraId="2EE4E760" w14:textId="77777777" w:rsidR="00353B97" w:rsidRPr="007F590F" w:rsidRDefault="00353B97" w:rsidP="00353B97">
      <w:pPr>
        <w:pStyle w:val="FirstParagraph"/>
      </w:pPr>
      <w:r>
        <w:lastRenderedPageBreak/>
        <w:t xml:space="preserve">We are grateful for the insightful feedback provided on an early draft of this paper by Ben Fitzhugh and Peter </w:t>
      </w:r>
      <w:proofErr w:type="spellStart"/>
      <w:r>
        <w:t>Lape</w:t>
      </w:r>
      <w:proofErr w:type="spellEnd"/>
      <w:r>
        <w:t>. Their valuable input greatly enhanced the quality of our work.</w:t>
      </w:r>
    </w:p>
    <w:p w14:paraId="2B68227B" w14:textId="77777777" w:rsidR="000E6216" w:rsidRDefault="00000000">
      <w:bookmarkStart w:id="192" w:name="credit-authorship-contribution-statement"/>
      <w:bookmarkEnd w:id="191"/>
      <w:r>
        <w:br w:type="page"/>
      </w:r>
    </w:p>
    <w:p w14:paraId="54FF9ACE" w14:textId="77777777" w:rsidR="000E6216" w:rsidRDefault="00000000">
      <w:pPr>
        <w:pStyle w:val="Heading1"/>
      </w:pPr>
      <w:bookmarkStart w:id="193" w:name="references"/>
      <w:bookmarkEnd w:id="192"/>
      <w:r>
        <w:lastRenderedPageBreak/>
        <w:t>References</w:t>
      </w:r>
    </w:p>
    <w:p w14:paraId="6115B742" w14:textId="47AEED1F" w:rsidR="00FD4E69" w:rsidRDefault="00FD4E69">
      <w:pPr>
        <w:pStyle w:val="Bibliography"/>
        <w:rPr>
          <w:ins w:id="194" w:author="Gayoung Park" w:date="2023-09-27T14:22:00Z"/>
        </w:rPr>
      </w:pPr>
      <w:bookmarkStart w:id="195" w:name="ref-angelbeck2014faustian"/>
      <w:bookmarkStart w:id="196" w:name="refs"/>
      <w:ins w:id="197" w:author="Gayoung Park" w:date="2023-09-27T14:22:00Z">
        <w:r>
          <w:t>Abe, S.</w:t>
        </w:r>
      </w:ins>
      <w:ins w:id="198" w:author="Gayoung Park" w:date="2023-09-27T14:23:00Z">
        <w:r>
          <w:t xml:space="preserve">, 2005. Why did </w:t>
        </w:r>
        <w:proofErr w:type="spellStart"/>
        <w:r>
          <w:t>Hakuhen-sentoki</w:t>
        </w:r>
        <w:proofErr w:type="spellEnd"/>
        <w:r>
          <w:t xml:space="preserve"> Disappear. </w:t>
        </w:r>
        <w:proofErr w:type="spellStart"/>
        <w:r>
          <w:t>Cultura</w:t>
        </w:r>
        <w:proofErr w:type="spellEnd"/>
        <w:r>
          <w:t xml:space="preserve"> Antiqua 79, 37-7</w:t>
        </w:r>
      </w:ins>
      <w:ins w:id="199" w:author="Gayoung Park" w:date="2023-09-27T14:24:00Z">
        <w:r>
          <w:t>0.</w:t>
        </w:r>
      </w:ins>
    </w:p>
    <w:p w14:paraId="1CCD809C" w14:textId="266A8FA7" w:rsidR="005F3534" w:rsidRDefault="005F3534">
      <w:pPr>
        <w:pStyle w:val="Bibliography"/>
        <w:rPr>
          <w:ins w:id="200" w:author="Gayoung Park" w:date="2023-09-27T13:59:00Z"/>
        </w:rPr>
      </w:pPr>
      <w:proofErr w:type="spellStart"/>
      <w:ins w:id="201" w:author="Gayoung Park" w:date="2023-09-27T13:59:00Z">
        <w:r>
          <w:t>Akoshima</w:t>
        </w:r>
        <w:proofErr w:type="spellEnd"/>
        <w:r>
          <w:t xml:space="preserve">, K., Hong, H., </w:t>
        </w:r>
      </w:ins>
      <w:ins w:id="202" w:author="Gayoung Park" w:date="2023-09-27T14:00:00Z">
        <w:r>
          <w:t xml:space="preserve">2018. </w:t>
        </w:r>
      </w:ins>
      <w:ins w:id="203" w:author="Gayoung Park" w:date="2023-09-27T14:01:00Z">
        <w:r>
          <w:t xml:space="preserve">Use-wear analysis of tanged points from the </w:t>
        </w:r>
        <w:proofErr w:type="spellStart"/>
        <w:r>
          <w:t>Suyanggae</w:t>
        </w:r>
        <w:proofErr w:type="spellEnd"/>
        <w:r>
          <w:t xml:space="preserve"> </w:t>
        </w:r>
      </w:ins>
      <w:ins w:id="204" w:author="Gayoung Park" w:date="2023-09-27T14:02:00Z">
        <w:r>
          <w:t>S</w:t>
        </w:r>
      </w:ins>
      <w:ins w:id="205" w:author="Gayoung Park" w:date="2023-09-27T14:01:00Z">
        <w:r>
          <w:t>ite, Locality I and Locality VI. In: Report on the Excavation</w:t>
        </w:r>
      </w:ins>
      <w:ins w:id="206" w:author="Gayoung Park" w:date="2023-09-27T14:02:00Z">
        <w:r>
          <w:t xml:space="preserve"> of </w:t>
        </w:r>
        <w:proofErr w:type="spellStart"/>
        <w:r>
          <w:t>Suyanggae</w:t>
        </w:r>
        <w:proofErr w:type="spellEnd"/>
        <w:r>
          <w:t xml:space="preserve"> Site (Loc, I and VI), </w:t>
        </w:r>
        <w:proofErr w:type="spellStart"/>
        <w:r>
          <w:t>Dangyang</w:t>
        </w:r>
        <w:proofErr w:type="spellEnd"/>
        <w:r>
          <w:t>. Institute of Korean Prehistory</w:t>
        </w:r>
      </w:ins>
      <w:ins w:id="207" w:author="Gayoung Park" w:date="2023-09-27T14:03:00Z">
        <w:r>
          <w:t>, 103-</w:t>
        </w:r>
      </w:ins>
      <w:ins w:id="208" w:author="Gayoung Park" w:date="2023-09-27T14:04:00Z">
        <w:r>
          <w:t>142.</w:t>
        </w:r>
      </w:ins>
    </w:p>
    <w:p w14:paraId="6CE2ADAB" w14:textId="6CC6AC51" w:rsidR="000E6216" w:rsidRDefault="00000000">
      <w:pPr>
        <w:pStyle w:val="Bibliography"/>
      </w:pPr>
      <w:proofErr w:type="spellStart"/>
      <w:r>
        <w:t>Angelbeck</w:t>
      </w:r>
      <w:proofErr w:type="spellEnd"/>
      <w:r>
        <w:t xml:space="preserve">, B., Cameron, I., 2014. The </w:t>
      </w:r>
      <w:proofErr w:type="spellStart"/>
      <w:r>
        <w:t>faustian</w:t>
      </w:r>
      <w:proofErr w:type="spellEnd"/>
      <w:r>
        <w:t xml:space="preserve"> bargain of technological change: Evaluating the socioeconomic effects of the bow and arrow transition in the coast </w:t>
      </w:r>
      <w:proofErr w:type="spellStart"/>
      <w:r>
        <w:t>salish</w:t>
      </w:r>
      <w:proofErr w:type="spellEnd"/>
      <w:r>
        <w:t xml:space="preserve"> past. Journal of Anthropological Archaeology 36, 93–109.</w:t>
      </w:r>
    </w:p>
    <w:p w14:paraId="4F2D7B59" w14:textId="77777777" w:rsidR="000E6216" w:rsidRDefault="00000000">
      <w:pPr>
        <w:pStyle w:val="Bibliography"/>
      </w:pPr>
      <w:bookmarkStart w:id="209" w:name="ref-bae2017late"/>
      <w:bookmarkEnd w:id="195"/>
      <w:r>
        <w:t xml:space="preserve">Bae, C.J., 2017. Late </w:t>
      </w:r>
      <w:proofErr w:type="spellStart"/>
      <w:r>
        <w:t>pleistocene</w:t>
      </w:r>
      <w:proofErr w:type="spellEnd"/>
      <w:r>
        <w:t xml:space="preserve"> human evolution in eastern </w:t>
      </w:r>
      <w:proofErr w:type="spellStart"/>
      <w:r>
        <w:t>asia</w:t>
      </w:r>
      <w:proofErr w:type="spellEnd"/>
      <w:r>
        <w:t>: Behavioral perspectives. Current Anthropology 58, S514–S526.</w:t>
      </w:r>
    </w:p>
    <w:p w14:paraId="1EE1D37C" w14:textId="77777777" w:rsidR="000E6216" w:rsidRDefault="00000000">
      <w:pPr>
        <w:pStyle w:val="Bibliography"/>
      </w:pPr>
      <w:bookmarkStart w:id="210" w:name="ref-bae2012nature"/>
      <w:bookmarkEnd w:id="209"/>
      <w:r>
        <w:t xml:space="preserve">Bae, C.J., Bae, K., 2012. The nature of the early to late paleolithic transition in </w:t>
      </w:r>
      <w:proofErr w:type="spellStart"/>
      <w:r>
        <w:t>korea</w:t>
      </w:r>
      <w:proofErr w:type="spellEnd"/>
      <w:r>
        <w:t>: Current perspectives. Quaternary International 281, 26–35.</w:t>
      </w:r>
    </w:p>
    <w:p w14:paraId="587B00D4" w14:textId="77777777" w:rsidR="000E6216" w:rsidRDefault="00000000">
      <w:pPr>
        <w:pStyle w:val="Bibliography"/>
      </w:pPr>
      <w:bookmarkStart w:id="211" w:name="ref-bae2013early"/>
      <w:bookmarkEnd w:id="210"/>
      <w:r>
        <w:t xml:space="preserve">Bae, C.J., Bae, K., Kim, J.C., 2013. The early to late paleolithic transition in </w:t>
      </w:r>
      <w:proofErr w:type="spellStart"/>
      <w:r>
        <w:t>korea</w:t>
      </w:r>
      <w:proofErr w:type="spellEnd"/>
      <w:r>
        <w:t>: A closer look. Radiocarbon 55, 1341–1349.</w:t>
      </w:r>
    </w:p>
    <w:p w14:paraId="01DBBB7B" w14:textId="77777777" w:rsidR="000E6216" w:rsidRDefault="00000000">
      <w:pPr>
        <w:pStyle w:val="Bibliography"/>
      </w:pPr>
      <w:bookmarkStart w:id="212" w:name="ref-bae2017origin"/>
      <w:bookmarkEnd w:id="211"/>
      <w:r>
        <w:t xml:space="preserve">Bae, C.J., </w:t>
      </w:r>
      <w:proofErr w:type="spellStart"/>
      <w:r>
        <w:t>Douka</w:t>
      </w:r>
      <w:proofErr w:type="spellEnd"/>
      <w:r>
        <w:t xml:space="preserve">, K., </w:t>
      </w:r>
      <w:proofErr w:type="spellStart"/>
      <w:r>
        <w:t>Petraglia</w:t>
      </w:r>
      <w:proofErr w:type="spellEnd"/>
      <w:r>
        <w:t>, M.D., 2017. On the origin of modern humans: Asian perspectives. Science 358, eaai9067.</w:t>
      </w:r>
    </w:p>
    <w:p w14:paraId="65B417D3" w14:textId="77777777" w:rsidR="000E6216" w:rsidRDefault="00000000">
      <w:pPr>
        <w:pStyle w:val="Bibliography"/>
      </w:pPr>
      <w:bookmarkStart w:id="213" w:name="ref-bae2010origin"/>
      <w:bookmarkEnd w:id="212"/>
      <w:r>
        <w:t xml:space="preserve">Bae, K., 2010. Origin and patterns of the upper paleolithic industries in the </w:t>
      </w:r>
      <w:proofErr w:type="spellStart"/>
      <w:r>
        <w:t>korean</w:t>
      </w:r>
      <w:proofErr w:type="spellEnd"/>
      <w:r>
        <w:t xml:space="preserve"> peninsula and movement of modern humans in east </w:t>
      </w:r>
      <w:proofErr w:type="spellStart"/>
      <w:r>
        <w:t>asia</w:t>
      </w:r>
      <w:proofErr w:type="spellEnd"/>
      <w:r>
        <w:t>. Quaternary International 211, 103–112.</w:t>
      </w:r>
    </w:p>
    <w:p w14:paraId="4902F80F" w14:textId="77777777" w:rsidR="000E6216" w:rsidRDefault="00000000">
      <w:pPr>
        <w:pStyle w:val="Bibliography"/>
      </w:pPr>
      <w:bookmarkStart w:id="214" w:name="ref-bettinger2013effects"/>
      <w:bookmarkEnd w:id="213"/>
      <w:proofErr w:type="spellStart"/>
      <w:r>
        <w:t>Bettinger</w:t>
      </w:r>
      <w:proofErr w:type="spellEnd"/>
      <w:r>
        <w:t xml:space="preserve">, R.L., 2013. Effects of the bow on social organization in western north </w:t>
      </w:r>
      <w:proofErr w:type="spellStart"/>
      <w:r>
        <w:t>america</w:t>
      </w:r>
      <w:proofErr w:type="spellEnd"/>
      <w:r>
        <w:t>. Evolutionary Anthropology: Issues, News, and Reviews 22, 118–123.</w:t>
      </w:r>
    </w:p>
    <w:p w14:paraId="11F33257" w14:textId="77777777" w:rsidR="000E6216" w:rsidRDefault="00000000">
      <w:pPr>
        <w:pStyle w:val="Bibliography"/>
      </w:pPr>
      <w:bookmarkStart w:id="215" w:name="ref-bettinger2016marginal"/>
      <w:bookmarkEnd w:id="214"/>
      <w:proofErr w:type="spellStart"/>
      <w:r>
        <w:t>Bettinger</w:t>
      </w:r>
      <w:proofErr w:type="spellEnd"/>
      <w:r>
        <w:t>, R.L., Grote, M.N., 2016. Marginal value theorem, patch choice, and human foraging response in varying environments. Journal of Anthropological Archaeology 42, 79–87.</w:t>
      </w:r>
    </w:p>
    <w:p w14:paraId="39DEF3BF" w14:textId="77777777" w:rsidR="000E6216" w:rsidRDefault="00000000">
      <w:pPr>
        <w:pStyle w:val="Bibliography"/>
      </w:pPr>
      <w:bookmarkStart w:id="216" w:name="ref-bird2006behavioral"/>
      <w:bookmarkEnd w:id="215"/>
      <w:r>
        <w:t>Bird, D.W., O’Connell, J.F., 2006. Behavioral ecology and archaeology. Journal of Archaeological Research 14, 143–188.</w:t>
      </w:r>
    </w:p>
    <w:p w14:paraId="3939AC72" w14:textId="77777777" w:rsidR="000E6216" w:rsidRDefault="00000000">
      <w:pPr>
        <w:pStyle w:val="Bibliography"/>
      </w:pPr>
      <w:bookmarkStart w:id="217" w:name="ref-chang2013human"/>
      <w:bookmarkEnd w:id="216"/>
      <w:r>
        <w:t xml:space="preserve">Chang, Y., 2013. Human activity and lithic technology between </w:t>
      </w:r>
      <w:proofErr w:type="spellStart"/>
      <w:r>
        <w:t>korea</w:t>
      </w:r>
      <w:proofErr w:type="spellEnd"/>
      <w:r>
        <w:t xml:space="preserve"> and </w:t>
      </w:r>
      <w:proofErr w:type="spellStart"/>
      <w:r>
        <w:t>japan</w:t>
      </w:r>
      <w:proofErr w:type="spellEnd"/>
      <w:r>
        <w:t xml:space="preserve"> from MIS 3 to MIS 2 in the late paleolithic period. Quaternary International 308, 13–26.</w:t>
      </w:r>
    </w:p>
    <w:p w14:paraId="749964E2" w14:textId="77777777" w:rsidR="000E6216" w:rsidRDefault="00000000">
      <w:pPr>
        <w:pStyle w:val="Bibliography"/>
      </w:pPr>
      <w:bookmarkStart w:id="218" w:name="ref-Chang_2002"/>
      <w:bookmarkEnd w:id="217"/>
      <w:r>
        <w:t xml:space="preserve">Chang, Y., 2002. The study on pointed stone tools in </w:t>
      </w:r>
      <w:proofErr w:type="spellStart"/>
      <w:r>
        <w:t>korea</w:t>
      </w:r>
      <w:proofErr w:type="spellEnd"/>
      <w:r>
        <w:t>. Journal of Korean Paleolithic Society 37–46.</w:t>
      </w:r>
    </w:p>
    <w:p w14:paraId="3BC01947" w14:textId="77777777" w:rsidR="000E6216" w:rsidRDefault="00000000">
      <w:pPr>
        <w:pStyle w:val="Bibliography"/>
      </w:pPr>
      <w:bookmarkStart w:id="219" w:name="ref-Chong_2021"/>
      <w:bookmarkEnd w:id="218"/>
      <w:r>
        <w:t xml:space="preserve">Chong, D., 2021. Tanged point morphology and behavioral diversity of the upper paleolithic assemblages in </w:t>
      </w:r>
      <w:proofErr w:type="spellStart"/>
      <w:r>
        <w:t>korea</w:t>
      </w:r>
      <w:proofErr w:type="spellEnd"/>
      <w:r>
        <w:t xml:space="preserve"> (Master’s Thesis). Department of History, Kyung </w:t>
      </w:r>
      <w:proofErr w:type="spellStart"/>
      <w:r>
        <w:t>Hee</w:t>
      </w:r>
      <w:proofErr w:type="spellEnd"/>
      <w:r>
        <w:t xml:space="preserve"> University, Seoul (in Korea).</w:t>
      </w:r>
    </w:p>
    <w:p w14:paraId="53969747" w14:textId="77777777" w:rsidR="000E6216" w:rsidRDefault="00000000">
      <w:pPr>
        <w:pStyle w:val="Bibliography"/>
      </w:pPr>
      <w:bookmarkStart w:id="220" w:name="ref-eren2022plains"/>
      <w:bookmarkEnd w:id="219"/>
      <w:proofErr w:type="spellStart"/>
      <w:r>
        <w:t>Eren</w:t>
      </w:r>
      <w:proofErr w:type="spellEnd"/>
      <w:r>
        <w:t xml:space="preserve">, M.I., </w:t>
      </w:r>
      <w:proofErr w:type="spellStart"/>
      <w:r>
        <w:t>Bebber</w:t>
      </w:r>
      <w:proofErr w:type="spellEnd"/>
      <w:r>
        <w:t xml:space="preserve">, M.R., Knell, E.J., Story, B., Buchanan, B., 2022. Plains </w:t>
      </w:r>
      <w:proofErr w:type="spellStart"/>
      <w:r>
        <w:t>paleoindian</w:t>
      </w:r>
      <w:proofErr w:type="spellEnd"/>
      <w:r>
        <w:t xml:space="preserve"> projectile point penetration potential. Journal of Anthropological Research 78, 84–112.</w:t>
      </w:r>
    </w:p>
    <w:p w14:paraId="53365A81" w14:textId="77777777" w:rsidR="000E6216" w:rsidRDefault="00000000">
      <w:pPr>
        <w:pStyle w:val="Bibliography"/>
      </w:pPr>
      <w:bookmarkStart w:id="221" w:name="ref-erlandson2014darts"/>
      <w:bookmarkEnd w:id="220"/>
      <w:r>
        <w:lastRenderedPageBreak/>
        <w:t>Erlandson, J.M., Watts, J.L., Jew, N.P., 2014. Darts, arrows, and archaeologists: Distinguishing dart and arrow points in the archaeological record. American Antiquity 79, 162–169.</w:t>
      </w:r>
    </w:p>
    <w:p w14:paraId="673AED4A" w14:textId="77777777" w:rsidR="000E6216" w:rsidRDefault="00000000">
      <w:pPr>
        <w:pStyle w:val="Bibliography"/>
      </w:pPr>
      <w:bookmarkStart w:id="222" w:name="ref-fenenga1953weights"/>
      <w:bookmarkEnd w:id="221"/>
      <w:proofErr w:type="spellStart"/>
      <w:r>
        <w:t>Fenenga</w:t>
      </w:r>
      <w:proofErr w:type="spellEnd"/>
      <w:r>
        <w:t>, F., 1953. The weights of chipped stone points: A clue to their functions. Southwestern Journal of Anthropology 9, 309–323.</w:t>
      </w:r>
    </w:p>
    <w:p w14:paraId="5AAE1556" w14:textId="77777777" w:rsidR="000E6216" w:rsidRDefault="00000000">
      <w:pPr>
        <w:pStyle w:val="Bibliography"/>
      </w:pPr>
      <w:bookmarkStart w:id="223" w:name="ref-hamilton2016ecological"/>
      <w:bookmarkEnd w:id="222"/>
      <w:r>
        <w:t xml:space="preserve">Hamilton, M.J., Lobo, J., </w:t>
      </w:r>
      <w:proofErr w:type="spellStart"/>
      <w:r>
        <w:t>Rupley</w:t>
      </w:r>
      <w:proofErr w:type="spellEnd"/>
      <w:r>
        <w:t xml:space="preserve">, E., </w:t>
      </w:r>
      <w:proofErr w:type="spellStart"/>
      <w:r>
        <w:t>Youn</w:t>
      </w:r>
      <w:proofErr w:type="spellEnd"/>
      <w:r>
        <w:t>, H., West, G.B., 2016. The ecological and evolutionary energetics of hunter-gatherer residential mobility. Evolutionary Anthropology: Issues, News, and Reviews 25, 124–132.</w:t>
      </w:r>
    </w:p>
    <w:p w14:paraId="63755BD5" w14:textId="77777777" w:rsidR="000E6216" w:rsidRDefault="00000000">
      <w:pPr>
        <w:pStyle w:val="Bibliography"/>
      </w:pPr>
      <w:bookmarkStart w:id="224" w:name="ref-hughes1998getting"/>
      <w:bookmarkEnd w:id="223"/>
      <w:r>
        <w:t>Hughes, S.S., 1998. Getting to the point: Evolutionary change in prehistoric weaponry. Journal of Archaeological Method and Theory 5, 345–408.</w:t>
      </w:r>
    </w:p>
    <w:p w14:paraId="2850E12F" w14:textId="77777777" w:rsidR="000E6216" w:rsidRDefault="00000000">
      <w:pPr>
        <w:pStyle w:val="Bibliography"/>
      </w:pPr>
      <w:bookmarkStart w:id="225" w:name="ref-kelly2007foraging"/>
      <w:bookmarkEnd w:id="224"/>
      <w:r>
        <w:t>Kelly, R.J., 2007. The foraging spectrum: Diversity in hunter-gatherer lifeways. ISD LLC.</w:t>
      </w:r>
    </w:p>
    <w:p w14:paraId="41DB83A4" w14:textId="77777777" w:rsidR="000E6216" w:rsidRDefault="00000000">
      <w:pPr>
        <w:pStyle w:val="Bibliography"/>
      </w:pPr>
      <w:bookmarkStart w:id="226" w:name="ref-Kim"/>
      <w:bookmarkEnd w:id="225"/>
      <w:r>
        <w:t xml:space="preserve">Kim, E., n.d. Morphological diversity and functional differentiation of tanged-points: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w:t>
      </w:r>
    </w:p>
    <w:p w14:paraId="1D5613EE" w14:textId="77777777" w:rsidR="000E6216" w:rsidRDefault="00000000">
      <w:pPr>
        <w:pStyle w:val="Bibliography"/>
      </w:pPr>
      <w:bookmarkStart w:id="227" w:name="ref-Kim_2017"/>
      <w:bookmarkEnd w:id="226"/>
      <w:r>
        <w:t xml:space="preserve">Kim, E., 2017. Morphological diversity and functional differentiation of tanged-point: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 29–47.</w:t>
      </w:r>
    </w:p>
    <w:p w14:paraId="0A4753C7" w14:textId="77777777" w:rsidR="000E6216" w:rsidRDefault="00000000">
      <w:pPr>
        <w:pStyle w:val="Bibliography"/>
      </w:pPr>
      <w:bookmarkStart w:id="228" w:name="ref-kim2004yongsan"/>
      <w:bookmarkEnd w:id="227"/>
      <w:r>
        <w:t xml:space="preserve">Kim, H.-I., 2004. Yongsan-dong paleolithic site, </w:t>
      </w:r>
      <w:proofErr w:type="spellStart"/>
      <w:r>
        <w:t>daejeon</w:t>
      </w:r>
      <w:proofErr w:type="spellEnd"/>
      <w:r>
        <w:t xml:space="preserve">. </w:t>
      </w:r>
      <w:proofErr w:type="spellStart"/>
      <w:r>
        <w:t>Hanguk</w:t>
      </w:r>
      <w:proofErr w:type="spellEnd"/>
      <w:r>
        <w:t xml:space="preserve"> </w:t>
      </w:r>
      <w:proofErr w:type="spellStart"/>
      <w:r>
        <w:t>Guseoki</w:t>
      </w:r>
      <w:proofErr w:type="spellEnd"/>
      <w:r>
        <w:t xml:space="preserve"> </w:t>
      </w:r>
      <w:proofErr w:type="spellStart"/>
      <w:r>
        <w:t>Hakbo</w:t>
      </w:r>
      <w:proofErr w:type="spellEnd"/>
      <w:r>
        <w:t xml:space="preserve"> 10, 83–94.</w:t>
      </w:r>
    </w:p>
    <w:p w14:paraId="6D65A340" w14:textId="77777777" w:rsidR="000E6216" w:rsidRDefault="00000000">
      <w:pPr>
        <w:pStyle w:val="Bibliography"/>
      </w:pPr>
      <w:bookmarkStart w:id="229" w:name="ref-kim2021evidence"/>
      <w:bookmarkEnd w:id="228"/>
      <w:r>
        <w:t xml:space="preserve">Kim, J.C., Chang, Y., 2021. Evidence of human movements and exchange seen from curated obsidian artifacts on the </w:t>
      </w:r>
      <w:proofErr w:type="spellStart"/>
      <w:r>
        <w:t>korean</w:t>
      </w:r>
      <w:proofErr w:type="spellEnd"/>
      <w:r>
        <w:t xml:space="preserve"> peninsula. Journal of Archaeological Science: Reports 39, 103184.</w:t>
      </w:r>
    </w:p>
    <w:p w14:paraId="6F34C3A9" w14:textId="74D08A66" w:rsidR="000E6216" w:rsidRDefault="00000000">
      <w:pPr>
        <w:pStyle w:val="Bibliography"/>
        <w:rPr>
          <w:ins w:id="230" w:author="Gayoung Park" w:date="2023-09-27T14:26:00Z"/>
        </w:rPr>
      </w:pPr>
      <w:bookmarkStart w:id="231" w:name="ref-kim2015last"/>
      <w:bookmarkEnd w:id="229"/>
      <w:r>
        <w:t xml:space="preserve">Kim, S.-J., Kim, J.-W., Kim, B.-M., 2015. Last glacial maximum climate over </w:t>
      </w:r>
      <w:proofErr w:type="spellStart"/>
      <w:r>
        <w:t>korean</w:t>
      </w:r>
      <w:proofErr w:type="spellEnd"/>
      <w:r>
        <w:t xml:space="preserve"> peninsula in PMIP3 simulations. Quaternary International 384, 52–81.</w:t>
      </w:r>
    </w:p>
    <w:p w14:paraId="7F5A5A2B" w14:textId="6F892D16" w:rsidR="00FD4E69" w:rsidRDefault="00FD4E69">
      <w:pPr>
        <w:pStyle w:val="Bibliography"/>
      </w:pPr>
      <w:ins w:id="232" w:author="Gayoung Park" w:date="2023-09-27T14:26:00Z">
        <w:r>
          <w:t>Kizaki, Y.,</w:t>
        </w:r>
      </w:ins>
      <w:ins w:id="233" w:author="Gayoung Park" w:date="2023-09-27T14:28:00Z">
        <w:r>
          <w:t xml:space="preserve"> Association of Kyushu </w:t>
        </w:r>
        <w:proofErr w:type="spellStart"/>
        <w:r>
          <w:t>Palaeolithic</w:t>
        </w:r>
        <w:proofErr w:type="spellEnd"/>
        <w:r>
          <w:t xml:space="preserve"> Culture.,</w:t>
        </w:r>
      </w:ins>
      <w:ins w:id="234" w:author="Gayoung Park" w:date="2023-09-27T14:26:00Z">
        <w:r>
          <w:t xml:space="preserve"> 1994. </w:t>
        </w:r>
      </w:ins>
      <w:proofErr w:type="spellStart"/>
      <w:ins w:id="235" w:author="Gayoung Park" w:date="2023-09-27T14:29:00Z">
        <w:r>
          <w:t>Hakuhen-sentoki</w:t>
        </w:r>
        <w:proofErr w:type="spellEnd"/>
        <w:r>
          <w:t xml:space="preserve"> to </w:t>
        </w:r>
        <w:proofErr w:type="spellStart"/>
        <w:r>
          <w:t>sekki</w:t>
        </w:r>
        <w:proofErr w:type="spellEnd"/>
        <w:r>
          <w:t xml:space="preserve"> </w:t>
        </w:r>
        <w:proofErr w:type="spellStart"/>
        <w:r>
          <w:t>bunka</w:t>
        </w:r>
        <w:proofErr w:type="spellEnd"/>
        <w:r>
          <w:t xml:space="preserve"> </w:t>
        </w:r>
        <w:proofErr w:type="spellStart"/>
        <w:r>
          <w:t>ni</w:t>
        </w:r>
        <w:proofErr w:type="spellEnd"/>
        <w:r>
          <w:t xml:space="preserve"> </w:t>
        </w:r>
        <w:proofErr w:type="spellStart"/>
        <w:r>
          <w:t>tsuite</w:t>
        </w:r>
        <w:proofErr w:type="spellEnd"/>
        <w:r>
          <w:t xml:space="preserve"> [</w:t>
        </w:r>
      </w:ins>
      <w:ins w:id="236" w:author="Gayoung Park" w:date="2023-09-27T14:26:00Z">
        <w:r>
          <w:t xml:space="preserve">A Review on </w:t>
        </w:r>
        <w:proofErr w:type="spellStart"/>
        <w:r>
          <w:t>Hakuhen-sentoki</w:t>
        </w:r>
        <w:proofErr w:type="spellEnd"/>
        <w:r>
          <w:t xml:space="preserve"> Stemmed Points</w:t>
        </w:r>
      </w:ins>
      <w:ins w:id="237" w:author="Gayoung Park" w:date="2023-09-27T14:29:00Z">
        <w:r>
          <w:t>]</w:t>
        </w:r>
      </w:ins>
      <w:ins w:id="238" w:author="Gayoung Park" w:date="2023-09-27T14:30:00Z">
        <w:r>
          <w:t xml:space="preserve">. Kyushu </w:t>
        </w:r>
        <w:proofErr w:type="spellStart"/>
        <w:r>
          <w:t>Kyusekki</w:t>
        </w:r>
        <w:proofErr w:type="spellEnd"/>
        <w:r>
          <w:t xml:space="preserve"> Jidai </w:t>
        </w:r>
        <w:proofErr w:type="spellStart"/>
        <w:r>
          <w:t>Kankei</w:t>
        </w:r>
        <w:proofErr w:type="spellEnd"/>
        <w:r>
          <w:t xml:space="preserve"> </w:t>
        </w:r>
        <w:proofErr w:type="spellStart"/>
        <w:r>
          <w:t>Siryo</w:t>
        </w:r>
        <w:proofErr w:type="spellEnd"/>
        <w:r>
          <w:t xml:space="preserve"> </w:t>
        </w:r>
        <w:proofErr w:type="spellStart"/>
        <w:r>
          <w:t>Syusei</w:t>
        </w:r>
        <w:proofErr w:type="spellEnd"/>
        <w:r>
          <w:t xml:space="preserve"> III</w:t>
        </w:r>
      </w:ins>
      <w:ins w:id="239" w:author="Gayoung Park" w:date="2023-09-27T14:27:00Z">
        <w:r>
          <w:t>, 194-190.</w:t>
        </w:r>
      </w:ins>
    </w:p>
    <w:p w14:paraId="56431C82" w14:textId="77777777" w:rsidR="000E6216" w:rsidRDefault="00000000">
      <w:pPr>
        <w:pStyle w:val="Bibliography"/>
      </w:pPr>
      <w:bookmarkStart w:id="240" w:name="ref-lee2008relationship"/>
      <w:bookmarkEnd w:id="231"/>
      <w:r>
        <w:t xml:space="preserve">Lee, B., Song, J., Lee, M., Chung, J., 2008. The relationship between characteristics of forest fires and spatial patterns of forest types by the ecoregions of south </w:t>
      </w:r>
      <w:proofErr w:type="spellStart"/>
      <w:r>
        <w:t>korea</w:t>
      </w:r>
      <w:proofErr w:type="spellEnd"/>
      <w:r>
        <w:t>. Journal of Korean Society of Forest Science 97, 1–9.</w:t>
      </w:r>
    </w:p>
    <w:p w14:paraId="67A999A4" w14:textId="77777777" w:rsidR="000E6216" w:rsidRDefault="00000000">
      <w:pPr>
        <w:pStyle w:val="Bibliography"/>
      </w:pPr>
      <w:bookmarkStart w:id="241" w:name="ref-lee2015characteristics"/>
      <w:bookmarkEnd w:id="240"/>
      <w:r>
        <w:t xml:space="preserve">Lee, G., 2015. The characteristics of upper paleolithic industries in </w:t>
      </w:r>
      <w:proofErr w:type="spellStart"/>
      <w:r>
        <w:t>korea</w:t>
      </w:r>
      <w:proofErr w:type="spellEnd"/>
      <w:r>
        <w:t>. Emergence and diversity of modern human behavior in Paleolithic Asia 270–286.</w:t>
      </w:r>
    </w:p>
    <w:p w14:paraId="7078106D" w14:textId="77777777" w:rsidR="000E6216" w:rsidRDefault="00000000">
      <w:pPr>
        <w:pStyle w:val="Bibliography"/>
      </w:pPr>
      <w:bookmarkStart w:id="242" w:name="ref-lee2012characteristics"/>
      <w:bookmarkEnd w:id="241"/>
      <w:r>
        <w:t xml:space="preserve">Lee, G., 2012. Characteristics of paleolithic industries in southwestern </w:t>
      </w:r>
      <w:proofErr w:type="spellStart"/>
      <w:r>
        <w:t>korea</w:t>
      </w:r>
      <w:proofErr w:type="spellEnd"/>
      <w:r>
        <w:t xml:space="preserve"> during MIS 3 and MIS 2. Quaternary International 248, 12–21.</w:t>
      </w:r>
    </w:p>
    <w:p w14:paraId="491B1C5C" w14:textId="77777777" w:rsidR="000E6216" w:rsidRDefault="00000000">
      <w:pPr>
        <w:pStyle w:val="Bibliography"/>
      </w:pPr>
      <w:bookmarkStart w:id="243" w:name="ref-lee2019were"/>
      <w:bookmarkEnd w:id="242"/>
      <w:r>
        <w:t xml:space="preserve">Lee, G.-K., Sano, K., 2019. Were tanged points mechanically delivered armatures? Functional and morphometric analyses of tanged points from an upper paleolithic site at </w:t>
      </w:r>
      <w:proofErr w:type="spellStart"/>
      <w:r>
        <w:t>jingeuneul</w:t>
      </w:r>
      <w:proofErr w:type="spellEnd"/>
      <w:r>
        <w:t xml:space="preserve">, </w:t>
      </w:r>
      <w:proofErr w:type="spellStart"/>
      <w:r>
        <w:t>korea</w:t>
      </w:r>
      <w:proofErr w:type="spellEnd"/>
      <w:r>
        <w:t>. Archaeological and Anthropological Sciences 11, 2453–2465.</w:t>
      </w:r>
    </w:p>
    <w:p w14:paraId="301BCB84" w14:textId="77777777" w:rsidR="000E6216" w:rsidRDefault="00000000">
      <w:pPr>
        <w:pStyle w:val="Bibliography"/>
      </w:pPr>
      <w:bookmarkStart w:id="244" w:name="ref-Lee_Jang_2011"/>
      <w:bookmarkEnd w:id="243"/>
      <w:r>
        <w:lastRenderedPageBreak/>
        <w:t xml:space="preserve">Lee, H.-J., Jang, D., 2011b.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355B557B" w14:textId="77777777" w:rsidR="000E6216" w:rsidRDefault="00000000">
      <w:pPr>
        <w:pStyle w:val="Bibliography"/>
      </w:pPr>
      <w:bookmarkStart w:id="245" w:name="ref-lee2011study"/>
      <w:bookmarkEnd w:id="244"/>
      <w:r>
        <w:t xml:space="preserve">Lee, H.-J., Jang, D., 2011a.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0BEB10F3" w14:textId="77777777" w:rsidR="000E6216" w:rsidRDefault="00000000">
      <w:pPr>
        <w:pStyle w:val="Bibliography"/>
      </w:pPr>
      <w:bookmarkStart w:id="246" w:name="ref-lee2016patterns"/>
      <w:bookmarkEnd w:id="245"/>
      <w:r>
        <w:t xml:space="preserve">Lee, H.W., 2016. Patterns of transitions in paleolithic stages during MIS 3 and 2 in </w:t>
      </w:r>
      <w:proofErr w:type="spellStart"/>
      <w:r>
        <w:t>korea</w:t>
      </w:r>
      <w:proofErr w:type="spellEnd"/>
      <w:r>
        <w:t>. Quaternary International 392, 44–57.</w:t>
      </w:r>
    </w:p>
    <w:p w14:paraId="53F5F5C5" w14:textId="77777777" w:rsidR="000E6216" w:rsidRDefault="00000000">
      <w:pPr>
        <w:pStyle w:val="Bibliography"/>
      </w:pPr>
      <w:bookmarkStart w:id="247" w:name="ref-lee2017korean"/>
      <w:bookmarkEnd w:id="246"/>
      <w:r>
        <w:t xml:space="preserve">Lee, H.W., Bae, C.J., Lee, C., 2017. The </w:t>
      </w:r>
      <w:proofErr w:type="spellStart"/>
      <w:r>
        <w:t>korean</w:t>
      </w:r>
      <w:proofErr w:type="spellEnd"/>
      <w:r>
        <w:t xml:space="preserve"> early late paleolithic revisited: A view from </w:t>
      </w:r>
      <w:proofErr w:type="spellStart"/>
      <w:r>
        <w:t>galsanri</w:t>
      </w:r>
      <w:proofErr w:type="spellEnd"/>
      <w:r>
        <w:t>. Archaeological and Anthropological Sciences 9, 843–863.</w:t>
      </w:r>
    </w:p>
    <w:p w14:paraId="1DE268F3" w14:textId="77777777" w:rsidR="000E6216" w:rsidRDefault="00000000">
      <w:pPr>
        <w:pStyle w:val="Bibliography"/>
      </w:pPr>
      <w:bookmarkStart w:id="248" w:name="ref-Lee_1985"/>
      <w:bookmarkEnd w:id="247"/>
      <w:r>
        <w:t xml:space="preserve">Lee, Y., 1985. Excavation report on </w:t>
      </w:r>
      <w:proofErr w:type="spellStart"/>
      <w:r>
        <w:t>suyang-gae</w:t>
      </w:r>
      <w:proofErr w:type="spellEnd"/>
      <w:r>
        <w:t xml:space="preserve"> site in dang-yang county. Extended excavation reports of submerged area by construction of the </w:t>
      </w:r>
      <w:proofErr w:type="spellStart"/>
      <w:r>
        <w:t>chung-ju</w:t>
      </w:r>
      <w:proofErr w:type="spellEnd"/>
      <w:r>
        <w:t xml:space="preserve"> dam. </w:t>
      </w:r>
      <w:proofErr w:type="spellStart"/>
      <w:r>
        <w:t>Chungbuk</w:t>
      </w:r>
      <w:proofErr w:type="spellEnd"/>
      <w:r>
        <w:t xml:space="preserve"> National University Museum, Cheongju.</w:t>
      </w:r>
    </w:p>
    <w:p w14:paraId="11E0F8B7" w14:textId="77777777" w:rsidR="000E6216" w:rsidRDefault="00000000">
      <w:pPr>
        <w:pStyle w:val="Bibliography"/>
      </w:pPr>
      <w:bookmarkStart w:id="249" w:name="ref-Lee_Kong_2002"/>
      <w:bookmarkEnd w:id="248"/>
      <w:r>
        <w:t xml:space="preserve">Lee, Y., Kong, S., 2002b.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7EB22E10" w14:textId="77777777" w:rsidR="000E6216" w:rsidRDefault="00000000">
      <w:pPr>
        <w:pStyle w:val="Bibliography"/>
      </w:pPr>
      <w:bookmarkStart w:id="250" w:name="ref-lee2002new"/>
      <w:bookmarkEnd w:id="249"/>
      <w:r>
        <w:t xml:space="preserve">Lee, Y., Kong, S., 2002a.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149E14C0" w14:textId="77777777" w:rsidR="000E6216" w:rsidRDefault="00000000">
      <w:pPr>
        <w:pStyle w:val="Bibliography"/>
      </w:pPr>
      <w:bookmarkStart w:id="251" w:name="Xd7b681612db199fe7002fa80a9c98900cdfce7e"/>
      <w:bookmarkEnd w:id="250"/>
      <w:r>
        <w:t xml:space="preserve">Lee, Y., Woo, J., Lee, S., An, J., Yun, B., Park, J., Otani, K., Kim, M., Kim, E., Han, S., Jang, H., Choi, D., 2018. Report on the excavation of </w:t>
      </w:r>
      <w:proofErr w:type="spellStart"/>
      <w:r>
        <w:t>suyanggae</w:t>
      </w:r>
      <w:proofErr w:type="spellEnd"/>
      <w:r>
        <w:t xml:space="preserve"> site(loc. I and VI), </w:t>
      </w:r>
      <w:proofErr w:type="spellStart"/>
      <w:r>
        <w:t>danyang</w:t>
      </w:r>
      <w:proofErr w:type="spellEnd"/>
      <w:r>
        <w:t>. Institute of Korean Prehistory.</w:t>
      </w:r>
    </w:p>
    <w:p w14:paraId="0F8EC3D3" w14:textId="77777777" w:rsidR="000E6216" w:rsidRDefault="00000000">
      <w:pPr>
        <w:pStyle w:val="Bibliography"/>
      </w:pPr>
      <w:bookmarkStart w:id="252" w:name="ref-lombard2022standardized"/>
      <w:bookmarkEnd w:id="251"/>
      <w:r>
        <w:t>Lombard, M., 2022. A standardized approach to the origins of lightweight-javelin hunting. Lithic Technology 1–11.</w:t>
      </w:r>
    </w:p>
    <w:p w14:paraId="72FB205C" w14:textId="77777777" w:rsidR="000E6216" w:rsidRDefault="00000000">
      <w:pPr>
        <w:pStyle w:val="Bibliography"/>
      </w:pPr>
      <w:bookmarkStart w:id="253" w:name="ref-lombard2021variation"/>
      <w:bookmarkEnd w:id="252"/>
      <w:r>
        <w:t xml:space="preserve">Lombard, M., 2021. Variation in hunting weaponry for more than 300,000 years: A tip cross-sectional area study of middle stone age points from southern </w:t>
      </w:r>
      <w:proofErr w:type="spellStart"/>
      <w:r>
        <w:t>africa</w:t>
      </w:r>
      <w:proofErr w:type="spellEnd"/>
      <w:r>
        <w:t>. Quaternary Science Reviews 264, 107021.</w:t>
      </w:r>
    </w:p>
    <w:p w14:paraId="271557CB" w14:textId="77777777" w:rsidR="000E6216" w:rsidRDefault="00000000">
      <w:pPr>
        <w:pStyle w:val="Bibliography"/>
      </w:pPr>
      <w:bookmarkStart w:id="254" w:name="ref-lombard2020tip"/>
      <w:bookmarkEnd w:id="253"/>
      <w:r>
        <w:t xml:space="preserve">Lombard, M., 2020. The tip cross-sectional areas of poisoned bone arrowheads from southern </w:t>
      </w:r>
      <w:proofErr w:type="spellStart"/>
      <w:r>
        <w:t>africa</w:t>
      </w:r>
      <w:proofErr w:type="spellEnd"/>
      <w:r>
        <w:t>. Journal of Archaeological Science: Reports 33, 102477.</w:t>
      </w:r>
    </w:p>
    <w:p w14:paraId="78D5CFA6" w14:textId="77777777" w:rsidR="000E6216" w:rsidRDefault="00000000">
      <w:pPr>
        <w:pStyle w:val="Bibliography"/>
      </w:pPr>
      <w:bookmarkStart w:id="255" w:name="ref-lombard2005evidence"/>
      <w:bookmarkEnd w:id="254"/>
      <w:r>
        <w:t xml:space="preserve">Lombard, M., 2005. Evidence of hunting and hafting during the middle stone age at </w:t>
      </w:r>
      <w:proofErr w:type="spellStart"/>
      <w:r>
        <w:t>sibidu</w:t>
      </w:r>
      <w:proofErr w:type="spellEnd"/>
      <w:r>
        <w:t xml:space="preserve"> cave, </w:t>
      </w:r>
      <w:proofErr w:type="spellStart"/>
      <w:r>
        <w:t>KwaZulu-natal</w:t>
      </w:r>
      <w:proofErr w:type="spellEnd"/>
      <w:r>
        <w:t xml:space="preserve">, south </w:t>
      </w:r>
      <w:proofErr w:type="spellStart"/>
      <w:r>
        <w:t>africa</w:t>
      </w:r>
      <w:proofErr w:type="spellEnd"/>
      <w:r>
        <w:t xml:space="preserve">: A </w:t>
      </w:r>
      <w:proofErr w:type="spellStart"/>
      <w:r>
        <w:t>multianalytical</w:t>
      </w:r>
      <w:proofErr w:type="spellEnd"/>
      <w:r>
        <w:t xml:space="preserve"> approach. Journal of human evolution 48, 279–300.</w:t>
      </w:r>
    </w:p>
    <w:p w14:paraId="3D8C0964" w14:textId="77777777" w:rsidR="000E6216" w:rsidRDefault="00000000">
      <w:pPr>
        <w:pStyle w:val="Bibliography"/>
      </w:pPr>
      <w:bookmarkStart w:id="256" w:name="ref-lombard2004distribution"/>
      <w:bookmarkEnd w:id="255"/>
      <w:r>
        <w:t xml:space="preserve">Lombard, M., 2004. Distribution patterns of organic residues on middle stone age points from </w:t>
      </w:r>
      <w:proofErr w:type="spellStart"/>
      <w:r>
        <w:t>sibudu</w:t>
      </w:r>
      <w:proofErr w:type="spellEnd"/>
      <w:r>
        <w:t xml:space="preserve"> cave, </w:t>
      </w:r>
      <w:proofErr w:type="spellStart"/>
      <w:r>
        <w:t>kwazulu-natal</w:t>
      </w:r>
      <w:proofErr w:type="spellEnd"/>
      <w:r>
        <w:t xml:space="preserve">, south </w:t>
      </w:r>
      <w:proofErr w:type="spellStart"/>
      <w:r>
        <w:t>africa</w:t>
      </w:r>
      <w:proofErr w:type="spellEnd"/>
      <w:r>
        <w:t>. The South African Archaeological Bulletin 37–44.</w:t>
      </w:r>
    </w:p>
    <w:p w14:paraId="4051255C" w14:textId="77777777" w:rsidR="000E6216" w:rsidRDefault="00000000">
      <w:pPr>
        <w:pStyle w:val="Bibliography"/>
      </w:pPr>
      <w:bookmarkStart w:id="257" w:name="ref-lombard2022tip"/>
      <w:bookmarkEnd w:id="256"/>
      <w:r>
        <w:t xml:space="preserve">Lombard, M., Lotter, M.G., Caruana, M.V., 2022. The tip cross-sectional area (TCSA) method strengthened and constrained with ethno-historical material from </w:t>
      </w:r>
      <w:proofErr w:type="spellStart"/>
      <w:r>
        <w:t>sub-saharan</w:t>
      </w:r>
      <w:proofErr w:type="spellEnd"/>
      <w:r>
        <w:t xml:space="preserve"> </w:t>
      </w:r>
      <w:proofErr w:type="spellStart"/>
      <w:r>
        <w:t>africa</w:t>
      </w:r>
      <w:proofErr w:type="spellEnd"/>
      <w:r>
        <w:t>. Journal of Archaeological Method and Theory 1–25.</w:t>
      </w:r>
    </w:p>
    <w:p w14:paraId="041300B5" w14:textId="77777777" w:rsidR="000E6216" w:rsidRDefault="00000000">
      <w:pPr>
        <w:pStyle w:val="Bibliography"/>
      </w:pPr>
      <w:bookmarkStart w:id="258" w:name="ref-lombard2023neanderthal"/>
      <w:bookmarkEnd w:id="257"/>
      <w:r>
        <w:lastRenderedPageBreak/>
        <w:t xml:space="preserve">Lombard, M., </w:t>
      </w:r>
      <w:proofErr w:type="spellStart"/>
      <w:r>
        <w:t>Moncel</w:t>
      </w:r>
      <w:proofErr w:type="spellEnd"/>
      <w:r>
        <w:t xml:space="preserve">, M.-H., 2023. Neanderthal hunting weapons re-assessed: A tip cross-sectional area analysis of middle </w:t>
      </w:r>
      <w:proofErr w:type="spellStart"/>
      <w:r>
        <w:t>palaeolithic</w:t>
      </w:r>
      <w:proofErr w:type="spellEnd"/>
      <w:r>
        <w:t xml:space="preserve"> point assemblages from south eastern </w:t>
      </w:r>
      <w:proofErr w:type="spellStart"/>
      <w:r>
        <w:t>france</w:t>
      </w:r>
      <w:proofErr w:type="spellEnd"/>
      <w:r>
        <w:t>. Quaternary 6, 17.</w:t>
      </w:r>
    </w:p>
    <w:p w14:paraId="680EE1C3" w14:textId="77777777" w:rsidR="000E6216" w:rsidRDefault="00000000">
      <w:pPr>
        <w:pStyle w:val="Bibliography"/>
      </w:pPr>
      <w:bookmarkStart w:id="259" w:name="ref-lombard2021did"/>
      <w:bookmarkEnd w:id="258"/>
      <w:r>
        <w:t xml:space="preserve">Lombard, M., Shea, J.J., 2021. Did </w:t>
      </w:r>
      <w:proofErr w:type="spellStart"/>
      <w:r>
        <w:t>pleistocene</w:t>
      </w:r>
      <w:proofErr w:type="spellEnd"/>
      <w:r>
        <w:t xml:space="preserve"> </w:t>
      </w:r>
      <w:proofErr w:type="spellStart"/>
      <w:r>
        <w:t>africans</w:t>
      </w:r>
      <w:proofErr w:type="spellEnd"/>
      <w:r>
        <w:t xml:space="preserve"> use the </w:t>
      </w:r>
      <w:proofErr w:type="spellStart"/>
      <w:r>
        <w:t>spearthrower</w:t>
      </w:r>
      <w:proofErr w:type="spellEnd"/>
      <w:r>
        <w:t>-and-dart? Evolutionary Anthropology: Issues, News, and Reviews 30, 307–315.</w:t>
      </w:r>
    </w:p>
    <w:p w14:paraId="1DF7F705" w14:textId="77777777" w:rsidR="000E6216" w:rsidRDefault="00000000">
      <w:pPr>
        <w:pStyle w:val="Bibliography"/>
      </w:pPr>
      <w:bookmarkStart w:id="260" w:name="ref-marwick2017computational"/>
      <w:bookmarkEnd w:id="259"/>
      <w:r>
        <w:t>Marwick, B., 2017. Computational reproducibility in archaeological research: Basic principles and a case study of their implementation. Journal of Archaeological Method and Theory 24, 424–450.</w:t>
      </w:r>
    </w:p>
    <w:p w14:paraId="4CCC33FC" w14:textId="77777777" w:rsidR="000E6216" w:rsidRDefault="00000000">
      <w:pPr>
        <w:pStyle w:val="Bibliography"/>
      </w:pPr>
      <w:bookmarkStart w:id="261" w:name="ref-mcpherron2014experimental"/>
      <w:bookmarkEnd w:id="260"/>
      <w:proofErr w:type="spellStart"/>
      <w:r>
        <w:t>McPherron</w:t>
      </w:r>
      <w:proofErr w:type="spellEnd"/>
      <w:r>
        <w:t xml:space="preserve">, S.P., Braun, D.R., </w:t>
      </w:r>
      <w:proofErr w:type="spellStart"/>
      <w:r>
        <w:t>Dogandžić</w:t>
      </w:r>
      <w:proofErr w:type="spellEnd"/>
      <w:r>
        <w:t>, T., Archer, W., Desta, D., Lin, S.C., 2014. An experimental assessment of the influences on edge damage to lithic artifacts: A consideration of edge angle, substrate grain size, raw material properties, and exposed face. Journal of Archaeological Science 49, 70–82.</w:t>
      </w:r>
    </w:p>
    <w:p w14:paraId="50F33B17" w14:textId="3400108E" w:rsidR="000E6216" w:rsidRDefault="00000000">
      <w:pPr>
        <w:pStyle w:val="Bibliography"/>
        <w:rPr>
          <w:ins w:id="262" w:author="Gayoung Park" w:date="2023-09-27T14:06:00Z"/>
        </w:rPr>
      </w:pPr>
      <w:bookmarkStart w:id="263" w:name="ref-metz2023bow"/>
      <w:bookmarkEnd w:id="261"/>
      <w:r>
        <w:t xml:space="preserve">Metz, L., Lewis, J.E., </w:t>
      </w:r>
      <w:proofErr w:type="spellStart"/>
      <w:r>
        <w:t>Slimak</w:t>
      </w:r>
      <w:proofErr w:type="spellEnd"/>
      <w:r>
        <w:t xml:space="preserve">, L., 2023. Bow-and-arrow, technology of the first modern humans in </w:t>
      </w:r>
      <w:proofErr w:type="spellStart"/>
      <w:r>
        <w:t>europe</w:t>
      </w:r>
      <w:proofErr w:type="spellEnd"/>
      <w:r>
        <w:t xml:space="preserve"> 54,000 years ago at </w:t>
      </w:r>
      <w:proofErr w:type="spellStart"/>
      <w:r>
        <w:t>mandrin</w:t>
      </w:r>
      <w:proofErr w:type="spellEnd"/>
      <w:r>
        <w:t xml:space="preserve">, </w:t>
      </w:r>
      <w:proofErr w:type="spellStart"/>
      <w:r>
        <w:t>france</w:t>
      </w:r>
      <w:proofErr w:type="spellEnd"/>
      <w:r>
        <w:t>. Science Advances 9, eadd4675.</w:t>
      </w:r>
    </w:p>
    <w:p w14:paraId="0187E5AA" w14:textId="2FA9A71B" w:rsidR="005F3534" w:rsidRDefault="005F3534">
      <w:pPr>
        <w:pStyle w:val="Bibliography"/>
      </w:pPr>
      <w:proofErr w:type="spellStart"/>
      <w:ins w:id="264" w:author="Gayoung Park" w:date="2023-09-27T14:06:00Z">
        <w:r>
          <w:t>Morisaki</w:t>
        </w:r>
        <w:proofErr w:type="spellEnd"/>
        <w:r>
          <w:t>, K., Shiba, K.</w:t>
        </w:r>
      </w:ins>
      <w:ins w:id="265" w:author="Gayoung Park" w:date="2023-09-27T14:10:00Z">
        <w:r w:rsidR="00943EBF">
          <w:t>, Choi, D.</w:t>
        </w:r>
      </w:ins>
      <w:ins w:id="266" w:author="Gayoung Park" w:date="2023-09-27T14:11:00Z">
        <w:r w:rsidR="00943EBF">
          <w:t>,</w:t>
        </w:r>
        <w:r w:rsidR="00943EBF">
          <w:rPr>
            <w:rFonts w:hint="eastAsia"/>
            <w:lang w:eastAsia="ko-KR"/>
          </w:rPr>
          <w:t xml:space="preserve"> </w:t>
        </w:r>
      </w:ins>
      <w:ins w:id="267" w:author="Gayoung Park" w:date="2023-09-27T14:12:00Z">
        <w:r w:rsidR="00943EBF">
          <w:rPr>
            <w:lang w:eastAsia="ko-KR"/>
          </w:rPr>
          <w:t>2022.</w:t>
        </w:r>
        <w:r w:rsidR="00943EBF">
          <w:rPr>
            <w:rFonts w:hint="eastAsia"/>
            <w:lang w:eastAsia="ko-KR"/>
          </w:rPr>
          <w:t xml:space="preserve"> </w:t>
        </w:r>
        <w:r w:rsidR="00943EBF">
          <w:rPr>
            <w:lang w:eastAsia="ko-KR"/>
          </w:rPr>
          <w:t xml:space="preserve">Examining frequency and directionality of </w:t>
        </w:r>
        <w:proofErr w:type="spellStart"/>
        <w:r w:rsidR="00943EBF">
          <w:rPr>
            <w:lang w:eastAsia="ko-KR"/>
          </w:rPr>
          <w:t>Palaeolithic</w:t>
        </w:r>
        <w:proofErr w:type="spellEnd"/>
        <w:r w:rsidR="00943EBF">
          <w:rPr>
            <w:lang w:eastAsia="ko-KR"/>
          </w:rPr>
          <w:t xml:space="preserve"> sea-crossing over the Korea/Tsushima Strait: a synthesis. World Archaeol</w:t>
        </w:r>
      </w:ins>
      <w:ins w:id="268" w:author="Gayoung Park" w:date="2023-09-27T14:13:00Z">
        <w:r w:rsidR="00943EBF">
          <w:rPr>
            <w:lang w:eastAsia="ko-KR"/>
          </w:rPr>
          <w:t>ogy 54, 162-186.</w:t>
        </w:r>
      </w:ins>
    </w:p>
    <w:p w14:paraId="1E2EB474" w14:textId="77777777" w:rsidR="000E6216" w:rsidRDefault="00000000">
      <w:pPr>
        <w:pStyle w:val="Bibliography"/>
      </w:pPr>
      <w:bookmarkStart w:id="269" w:name="ref-nakazawa2018quaternary"/>
      <w:bookmarkEnd w:id="263"/>
      <w:r>
        <w:t>Nakazawa, Y., Bae, C.J., 2018. Quaternary paleoenvironmental variation and its impact on initial human dispersals into the japanese archipelago. Palaeogeography, palaeoclimatology, palaeoecology 512, 145–155.</w:t>
      </w:r>
    </w:p>
    <w:p w14:paraId="00CD8A7B" w14:textId="77777777" w:rsidR="000E6216" w:rsidRDefault="00000000">
      <w:pPr>
        <w:pStyle w:val="Bibliography"/>
      </w:pPr>
      <w:bookmarkStart w:id="270" w:name="ref-norton2009evolution"/>
      <w:bookmarkEnd w:id="269"/>
      <w:r>
        <w:t>Norton, C.J., Jin, J.J., 2009. The evolution of modern human behavior in east asia: Current perspectives. Evolutionary Anthropology: Issues, News, and Reviews: Issues, News, and Reviews 18, 247–260.</w:t>
      </w:r>
    </w:p>
    <w:p w14:paraId="684636F8" w14:textId="77777777" w:rsidR="000E6216" w:rsidRDefault="00000000">
      <w:pPr>
        <w:pStyle w:val="Bibliography"/>
      </w:pPr>
      <w:bookmarkStart w:id="271" w:name="ref-o2018origins"/>
      <w:bookmarkEnd w:id="270"/>
      <w:r>
        <w:t>O’Driscoll, C.A., Thompson, J.C., 2018. The origins and early elaboration of projectile technology. Evolutionary Anthropology: Issues, News, and Reviews 27, 30–45.</w:t>
      </w:r>
    </w:p>
    <w:p w14:paraId="68B7C154" w14:textId="77777777" w:rsidR="000E6216" w:rsidRDefault="00000000">
      <w:pPr>
        <w:pStyle w:val="Bibliography"/>
      </w:pPr>
      <w:bookmarkStart w:id="272" w:name="ref-Park_2013"/>
      <w:bookmarkEnd w:id="271"/>
      <w:r>
        <w:t>Park, G., 2013. A study on the stemmed points of the late paleolithic in the korean peninsula. Yeongnam Archaeological Review 64, 39–69.</w:t>
      </w:r>
    </w:p>
    <w:p w14:paraId="6C8094C5" w14:textId="77777777" w:rsidR="000E6216" w:rsidRDefault="00000000">
      <w:pPr>
        <w:pStyle w:val="Bibliography"/>
      </w:pPr>
      <w:bookmarkStart w:id="273" w:name="ref-park2022did"/>
      <w:bookmarkEnd w:id="272"/>
      <w:r>
        <w:t>Park, G., Marwick, B., 2022. How did the introduction of stemmed points affect mobility and site occupation during the late pleistocene in korea? Quaternary Science Reviews 277, 107312.</w:t>
      </w:r>
    </w:p>
    <w:p w14:paraId="1BD840EE" w14:textId="77777777" w:rsidR="000E6216" w:rsidRDefault="00000000">
      <w:pPr>
        <w:pStyle w:val="Bibliography"/>
      </w:pPr>
      <w:bookmarkStart w:id="274" w:name="ref-prates2022changes"/>
      <w:bookmarkEnd w:id="273"/>
      <w:r>
        <w:t>Prates, L., Rivero, D., Perez, S.I., 2022. Changes in projectile design and size of prey reveal the central role of fishtail points in megafauna hunting in south america. Scientific Reports 12, 1–13.</w:t>
      </w:r>
    </w:p>
    <w:p w14:paraId="523FAB93" w14:textId="77777777" w:rsidR="000E6216" w:rsidRDefault="00000000">
      <w:pPr>
        <w:pStyle w:val="Bibliography"/>
      </w:pPr>
      <w:bookmarkStart w:id="275" w:name="ref-pratt2020circum"/>
      <w:bookmarkEnd w:id="274"/>
      <w:r>
        <w:t>Pratt, J., Goebel, T., Graf, K., Izuho, M., 2020. A circum-pacific perspective on the origin of stemmed points in north america. PaleoAmerica 6, 64–108.</w:t>
      </w:r>
    </w:p>
    <w:p w14:paraId="6FA5FA52" w14:textId="77777777" w:rsidR="000E6216" w:rsidRDefault="00000000">
      <w:pPr>
        <w:pStyle w:val="Bibliography"/>
      </w:pPr>
      <w:bookmarkStart w:id="276" w:name="ref-core2021team"/>
      <w:bookmarkEnd w:id="275"/>
      <w:r>
        <w:t>R Core Team, 2021. R: A language and environment for statistical computing, 2015.</w:t>
      </w:r>
    </w:p>
    <w:p w14:paraId="4D810669" w14:textId="77777777" w:rsidR="000E6216" w:rsidRDefault="00000000">
      <w:pPr>
        <w:pStyle w:val="Bibliography"/>
      </w:pPr>
      <w:bookmarkStart w:id="277" w:name="ref-rorabaugh2015timing"/>
      <w:bookmarkEnd w:id="276"/>
      <w:r>
        <w:lastRenderedPageBreak/>
        <w:t>Rorabaugh, A.N., Fulkerson, T.J., 2015. Timing of the introduction of arrow technologies in the salish sea, northwest north america. Lithic Technology 40, 21–39.</w:t>
      </w:r>
    </w:p>
    <w:p w14:paraId="69DFD644" w14:textId="77777777" w:rsidR="000E6216" w:rsidRDefault="00000000">
      <w:pPr>
        <w:pStyle w:val="Bibliography"/>
      </w:pPr>
      <w:bookmarkStart w:id="278" w:name="ref-sahle2019assessment"/>
      <w:bookmarkEnd w:id="277"/>
      <w:r>
        <w:t>Sahle, Y., Brooks, A.S., 2019. Assessment of complex projectiles in the early late pleistocene at aduma, ethiopia. Plos one 14, e0216716.</w:t>
      </w:r>
    </w:p>
    <w:p w14:paraId="4B2BCCAA" w14:textId="77777777" w:rsidR="000E6216" w:rsidRDefault="00000000">
      <w:pPr>
        <w:pStyle w:val="Bibliography"/>
      </w:pPr>
      <w:bookmarkStart w:id="279" w:name="ref-seong2015diversity"/>
      <w:bookmarkEnd w:id="278"/>
      <w:r>
        <w:t>Seong, C., 2015. Diversity of lithic assemblages and evolution of late palaeolithic culture in korea. Asian Perspectives 91–112.</w:t>
      </w:r>
    </w:p>
    <w:p w14:paraId="6A57670E" w14:textId="77777777" w:rsidR="000E6216" w:rsidRDefault="00000000">
      <w:pPr>
        <w:pStyle w:val="Bibliography"/>
      </w:pPr>
      <w:bookmarkStart w:id="280" w:name="ref-seong2009emergence"/>
      <w:bookmarkEnd w:id="279"/>
      <w:r>
        <w:t>Seong, C., 2009. Emergence of a blade industry and evolution of late paleolithic technology in the republic of korea. Journal of Anthropological Research 65, 417–451.</w:t>
      </w:r>
    </w:p>
    <w:p w14:paraId="361960FF" w14:textId="77777777" w:rsidR="000E6216" w:rsidRDefault="00000000">
      <w:pPr>
        <w:pStyle w:val="Bibliography"/>
      </w:pPr>
      <w:bookmarkStart w:id="281" w:name="ref-seong2008tanged"/>
      <w:bookmarkEnd w:id="280"/>
      <w:r>
        <w:t>Seong, C., 2008. Tanged points, microblades and late palaeolithic hunting in korea. Antiquity 82, 871–883.</w:t>
      </w:r>
    </w:p>
    <w:p w14:paraId="06AAF979" w14:textId="77777777" w:rsidR="000E6216" w:rsidRDefault="00000000">
      <w:pPr>
        <w:pStyle w:val="Bibliography"/>
      </w:pPr>
      <w:bookmarkStart w:id="282" w:name="ref-Seong_2006"/>
      <w:bookmarkEnd w:id="281"/>
      <w:r>
        <w:t>Seong, C., 2006. A comparative and evolutionary approach to the korean paleolithic assemblages. Journal of the Korean Ancient Historical Society 5–42.</w:t>
      </w:r>
    </w:p>
    <w:p w14:paraId="68313A79" w14:textId="77777777" w:rsidR="000E6216" w:rsidRDefault="00000000">
      <w:pPr>
        <w:pStyle w:val="Bibliography"/>
      </w:pPr>
      <w:bookmarkStart w:id="283" w:name="ref-seong2004quartzite"/>
      <w:bookmarkEnd w:id="282"/>
      <w:r>
        <w:t>Seong, C., 2004. Quartzite and vein quartz as lithic raw materials reconsidered: A view from the korean paleolithic. Asian Perspectives 73–91.</w:t>
      </w:r>
    </w:p>
    <w:p w14:paraId="439D118B" w14:textId="77777777" w:rsidR="000E6216" w:rsidRDefault="00000000">
      <w:pPr>
        <w:pStyle w:val="Bibliography"/>
      </w:pPr>
      <w:bookmarkStart w:id="284" w:name="ref-seong2016eastern"/>
      <w:bookmarkEnd w:id="283"/>
      <w:r>
        <w:t>Seong, C., Bae, C.J., 2016. The eastern asian ‘middle palaeolithic’revisited: A view from korea. Antiquity 90, 1151–1165.</w:t>
      </w:r>
    </w:p>
    <w:p w14:paraId="7BB6D650" w14:textId="77777777" w:rsidR="000E6216" w:rsidRDefault="00000000">
      <w:pPr>
        <w:pStyle w:val="Bibliography"/>
      </w:pPr>
      <w:bookmarkStart w:id="285" w:name="ref-shea2009impact"/>
      <w:bookmarkEnd w:id="284"/>
      <w:r>
        <w:t>Shea, J.J., 2009. The impact of projectile weaponry on late pleistocene hominin evolution, in: The Evolution of Hominin Diets. Springer, pp. 189–199.</w:t>
      </w:r>
    </w:p>
    <w:p w14:paraId="3048AC95" w14:textId="77777777" w:rsidR="000E6216" w:rsidRDefault="00000000">
      <w:pPr>
        <w:pStyle w:val="Bibliography"/>
      </w:pPr>
      <w:bookmarkStart w:id="286" w:name="ref-shea2006origins"/>
      <w:bookmarkEnd w:id="285"/>
      <w:r>
        <w:t>Shea, J.J., 2006. The origins of lithic projectile point technology: Evidence from africa, the levant, and europe. Journal of Archaeological Science 33, 823–846.</w:t>
      </w:r>
    </w:p>
    <w:p w14:paraId="6F118ACC" w14:textId="77777777" w:rsidR="000E6216" w:rsidRDefault="00000000">
      <w:pPr>
        <w:pStyle w:val="Bibliography"/>
      </w:pPr>
      <w:bookmarkStart w:id="287" w:name="ref-sisk2011african"/>
      <w:bookmarkEnd w:id="286"/>
      <w:r>
        <w:t>Sisk, M.L., Shea, J.J., 2011. The african origin of complex projectile technology: An analysis using tip cross-sectional area and perimeter. International Journal of Evolutionary Biology 2011.</w:t>
      </w:r>
    </w:p>
    <w:p w14:paraId="0F069692" w14:textId="77777777" w:rsidR="000E6216" w:rsidRDefault="00000000">
      <w:pPr>
        <w:pStyle w:val="Bibliography"/>
      </w:pPr>
      <w:bookmarkStart w:id="288" w:name="ref-sitton2020tip"/>
      <w:bookmarkEnd w:id="287"/>
      <w:r>
        <w:t>Sitton, J., Story, B., Buchanan, B., Eren, M.I., 2020. Tip cross-sectional geometry predicts the penetration depth of stone-tipped projectiles. Scientific Reports 10, 1–9.</w:t>
      </w:r>
    </w:p>
    <w:p w14:paraId="0ACB063B" w14:textId="77777777" w:rsidR="000E6216" w:rsidRDefault="00000000">
      <w:pPr>
        <w:pStyle w:val="Bibliography"/>
      </w:pPr>
      <w:bookmarkStart w:id="289" w:name="ref-Sohn_1967"/>
      <w:bookmarkEnd w:id="288"/>
      <w:r>
        <w:t>Sohn, P., 1967. Seokjang-ri paleolithic culture. Yeoksahakbo 379–397.</w:t>
      </w:r>
    </w:p>
    <w:p w14:paraId="29BAB8D6" w14:textId="77777777" w:rsidR="000E6216" w:rsidRDefault="00000000">
      <w:pPr>
        <w:pStyle w:val="Bibliography"/>
      </w:pPr>
      <w:bookmarkStart w:id="290" w:name="ref-song2020efficient"/>
      <w:bookmarkEnd w:id="289"/>
      <w:r>
        <w:t>Song, M., Zhong, H., 2020. Efficient weighted univariate clustering maps outstanding dysregulated genomic zones in human cancers. Bioinformatics 36, 5027–5036.</w:t>
      </w:r>
    </w:p>
    <w:p w14:paraId="7B51B471" w14:textId="77777777" w:rsidR="000E6216" w:rsidRDefault="00000000">
      <w:pPr>
        <w:pStyle w:val="Bibliography"/>
      </w:pPr>
      <w:bookmarkStart w:id="291" w:name="ref-thomas1978arrowheads"/>
      <w:bookmarkEnd w:id="290"/>
      <w:r>
        <w:t>Thomas, D.H., 1978. Arrowheads and atlatl darts: How the stones got the shaft. American antiquity 43, 461–472.</w:t>
      </w:r>
    </w:p>
    <w:p w14:paraId="088456EE" w14:textId="77777777" w:rsidR="000E6216" w:rsidRDefault="00000000">
      <w:pPr>
        <w:pStyle w:val="Bibliography"/>
      </w:pPr>
      <w:bookmarkStart w:id="292" w:name="ref-wadley2008segment"/>
      <w:bookmarkEnd w:id="291"/>
      <w:r>
        <w:t>Wadley, L., Mohapi, M., 2008. A segment is not a monolith: Evidence from the howiesons poort of sibudu, south africa. Journal of Archaeological Science 35, 2594–2605.</w:t>
      </w:r>
    </w:p>
    <w:p w14:paraId="58078FF2" w14:textId="77777777" w:rsidR="000E6216" w:rsidRDefault="00000000">
      <w:pPr>
        <w:pStyle w:val="Bibliography"/>
      </w:pPr>
      <w:bookmarkStart w:id="293" w:name="ref-wang2011ckmeans"/>
      <w:bookmarkEnd w:id="292"/>
      <w:r>
        <w:t>Wang, H., Song, M., 2011. Ckmeans. 1d. Dp: Optimal k-means clustering in one dimension by dynamic programming. The R journal 3, 29.</w:t>
      </w:r>
    </w:p>
    <w:p w14:paraId="352A2C8D" w14:textId="77777777" w:rsidR="000E6216" w:rsidRDefault="00000000">
      <w:pPr>
        <w:pStyle w:val="Bibliography"/>
      </w:pPr>
      <w:bookmarkStart w:id="294" w:name="ref-yi2010vegetation"/>
      <w:bookmarkEnd w:id="293"/>
      <w:r>
        <w:lastRenderedPageBreak/>
        <w:t>Yi, S., Kim, S.-J., 2010. Vegetation changes in western central region of korean peninsula during the last glacial (ca. 21.1–26.1 cal kyr BP). Geosciences Journal 14, 1–10.</w:t>
      </w:r>
    </w:p>
    <w:p w14:paraId="3744A6D9" w14:textId="2AE35DE3" w:rsidR="000E6216" w:rsidRDefault="00000000" w:rsidP="00353B97">
      <w:pPr>
        <w:pStyle w:val="Bibliography"/>
      </w:pPr>
      <w:bookmarkStart w:id="295" w:name="ref-yim1975distribution"/>
      <w:bookmarkEnd w:id="294"/>
      <w:r>
        <w:t>Yim, Y.-J., Kira, T., 1975. Distribution of forest vegetation and climate in the korean peninsula.: I. Distribution of some indices of thermal climate. Japanese Journal of Ecology 25, 77–88.</w:t>
      </w:r>
      <w:ins w:id="296" w:author="Gayoung Park" w:date="2023-09-29T16:05:00Z">
        <w:r w:rsidR="00353B97" w:rsidDel="00353B97">
          <w:t xml:space="preserve"> </w:t>
        </w:r>
      </w:ins>
      <w:bookmarkEnd w:id="196"/>
      <w:bookmarkEnd w:id="295"/>
      <w:r>
        <w:br w:type="page"/>
      </w:r>
    </w:p>
    <w:bookmarkEnd w:id="193"/>
    <w:p w14:paraId="42C6B6B6" w14:textId="53D2CD03" w:rsidR="000E6216" w:rsidRDefault="000E6216" w:rsidP="00353B97">
      <w:pPr>
        <w:pStyle w:val="Bibliography"/>
      </w:pPr>
    </w:p>
    <w:sectPr w:rsidR="000E6216"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5A253" w14:textId="77777777" w:rsidR="001B538F" w:rsidRDefault="001B538F">
      <w:pPr>
        <w:spacing w:after="0"/>
      </w:pPr>
      <w:r>
        <w:separator/>
      </w:r>
    </w:p>
  </w:endnote>
  <w:endnote w:type="continuationSeparator" w:id="0">
    <w:p w14:paraId="171FC35E" w14:textId="77777777" w:rsidR="001B538F" w:rsidRDefault="001B538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28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E3472" w14:textId="77777777" w:rsidR="001B538F" w:rsidRDefault="001B538F">
      <w:r>
        <w:separator/>
      </w:r>
    </w:p>
  </w:footnote>
  <w:footnote w:type="continuationSeparator" w:id="0">
    <w:p w14:paraId="5EF08E74" w14:textId="77777777" w:rsidR="001B538F" w:rsidRDefault="001B53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E328F8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123458561">
    <w:abstractNumId w:val="2"/>
  </w:num>
  <w:num w:numId="2" w16cid:durableId="1606380763">
    <w:abstractNumId w:val="1"/>
  </w:num>
  <w:num w:numId="3" w16cid:durableId="1233546477">
    <w:abstractNumId w:val="0"/>
  </w:num>
  <w:num w:numId="4" w16cid:durableId="195482373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young Park">
    <w15:presenceInfo w15:providerId="AD" w15:userId="S::gayoungp@uw.edu::57e64053-d836-40bb-991f-5952c9d41bd0"/>
  </w15:person>
  <w15:person w15:author="Ben Marwick">
    <w15:presenceInfo w15:providerId="AD" w15:userId="S::bmarwick@uw.edu::13f0b4e3-ed27-47ec-880c-6fa1bac3a8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6216"/>
    <w:rsid w:val="00082FD2"/>
    <w:rsid w:val="000B5AF0"/>
    <w:rsid w:val="000E6216"/>
    <w:rsid w:val="000F562D"/>
    <w:rsid w:val="00157689"/>
    <w:rsid w:val="001B538F"/>
    <w:rsid w:val="001E7907"/>
    <w:rsid w:val="00240220"/>
    <w:rsid w:val="00286364"/>
    <w:rsid w:val="00341027"/>
    <w:rsid w:val="00353B97"/>
    <w:rsid w:val="003768A3"/>
    <w:rsid w:val="00380AA1"/>
    <w:rsid w:val="00393A5D"/>
    <w:rsid w:val="003B3111"/>
    <w:rsid w:val="003B7A33"/>
    <w:rsid w:val="004B505F"/>
    <w:rsid w:val="00505B44"/>
    <w:rsid w:val="00517086"/>
    <w:rsid w:val="005F3534"/>
    <w:rsid w:val="00655AC6"/>
    <w:rsid w:val="006F315F"/>
    <w:rsid w:val="00776ABA"/>
    <w:rsid w:val="008E6FC2"/>
    <w:rsid w:val="00920EEB"/>
    <w:rsid w:val="00943EBF"/>
    <w:rsid w:val="009D46DF"/>
    <w:rsid w:val="009D51C8"/>
    <w:rsid w:val="009E7C1B"/>
    <w:rsid w:val="00A36277"/>
    <w:rsid w:val="00A37DB5"/>
    <w:rsid w:val="00A577EB"/>
    <w:rsid w:val="00A75F75"/>
    <w:rsid w:val="00C5379D"/>
    <w:rsid w:val="00CB50C7"/>
    <w:rsid w:val="00D33743"/>
    <w:rsid w:val="00D56E5C"/>
    <w:rsid w:val="00DC119F"/>
    <w:rsid w:val="00DD5E02"/>
    <w:rsid w:val="00F4600F"/>
    <w:rsid w:val="00FD4E6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91DC04D"/>
  <w15:docId w15:val="{527B6ECE-E6C6-1B49-9047-AC571EAD4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paragraph" w:styleId="Revision">
    <w:name w:val="Revision"/>
    <w:hidden/>
    <w:semiHidden/>
    <w:rsid w:val="002863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mailto:gayoungp@uw.edu"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167</TotalTime>
  <Pages>29</Pages>
  <Words>9071</Words>
  <Characters>52250</Characters>
  <Application>Microsoft Office Word</Application>
  <DocSecurity>0</DocSecurity>
  <Lines>885</Lines>
  <Paragraphs>227</Paragraphs>
  <ScaleCrop>false</ScaleCrop>
  <HeadingPairs>
    <vt:vector size="2" baseType="variant">
      <vt:variant>
        <vt:lpstr>Title</vt:lpstr>
      </vt:variant>
      <vt:variant>
        <vt:i4>1</vt:i4>
      </vt:variant>
    </vt:vector>
  </HeadingPairs>
  <TitlesOfParts>
    <vt:vector size="1" baseType="lpstr">
      <vt:lpstr>Variation in use of East Asian Late Paleolithic weapons: A study of tip cross-sectional area of stemmed points from Korea</vt:lpstr>
    </vt:vector>
  </TitlesOfParts>
  <Manager/>
  <Company/>
  <LinksUpToDate>false</LinksUpToDate>
  <CharactersWithSpaces>61094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cp:lastModifiedBy>Gayoung Park</cp:lastModifiedBy>
  <cp:revision>16</cp:revision>
  <dcterms:created xsi:type="dcterms:W3CDTF">2023-05-18T23:45:00Z</dcterms:created>
  <dcterms:modified xsi:type="dcterms:W3CDTF">2023-10-03T02:51:00Z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18,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